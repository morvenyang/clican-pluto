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pPr w:leftFromText="187" w:rightFromText="187" w:vertAnchor="page" w:horzAnchor="page" w:tblpX="925" w:tblpY="539"/>
        <w:tblW w:w="3000" w:type="pct"/>
        <w:tblLook w:val="04A0" w:firstRow="1" w:lastRow="0" w:firstColumn="1" w:lastColumn="0" w:noHBand="0" w:noVBand="1"/>
      </w:tblPr>
      <w:tblGrid>
        <w:gridCol w:w="5746"/>
      </w:tblGrid>
      <w:tr w:rsidR="00ED2241" w:rsidRPr="00ED2241" w14:paraId="62B6DAEC" w14:textId="77777777" w:rsidTr="00ED2241">
        <w:tc>
          <w:tcPr>
            <w:tcW w:w="6178" w:type="dxa"/>
          </w:tcPr>
          <w:p w14:paraId="10DF546F" w14:textId="77777777" w:rsidR="00ED2241" w:rsidRPr="00ED2241" w:rsidRDefault="0096324A" w:rsidP="00ED2241">
            <w:pPr>
              <w:pStyle w:val="NoSpacing"/>
              <w:rPr>
                <w:rFonts w:ascii="Cambria" w:hAnsi="Cambria"/>
                <w:bCs/>
                <w:color w:val="365F91"/>
                <w:sz w:val="48"/>
                <w:szCs w:val="48"/>
              </w:rPr>
            </w:pPr>
            <w:proofErr w:type="spellStart"/>
            <w:r>
              <w:rPr>
                <w:rFonts w:ascii="Cambria" w:hAnsi="Cambria"/>
                <w:b/>
                <w:bCs/>
                <w:color w:val="365F91"/>
                <w:sz w:val="48"/>
                <w:szCs w:val="48"/>
              </w:rPr>
              <w:t>iKidsTV</w:t>
            </w:r>
            <w:proofErr w:type="spellEnd"/>
            <w:r w:rsidR="00B267D5" w:rsidRPr="00B267D5">
              <w:rPr>
                <w:rFonts w:ascii="Cambria" w:hAnsi="Cambria"/>
                <w:b/>
                <w:bCs/>
                <w:color w:val="365F91"/>
                <w:sz w:val="48"/>
                <w:szCs w:val="48"/>
              </w:rPr>
              <w:t xml:space="preserve"> </w:t>
            </w:r>
          </w:p>
        </w:tc>
      </w:tr>
      <w:tr w:rsidR="00ED2241" w:rsidRPr="00ED2241" w14:paraId="4D451C31" w14:textId="77777777" w:rsidTr="00ED2241">
        <w:tc>
          <w:tcPr>
            <w:tcW w:w="6178" w:type="dxa"/>
          </w:tcPr>
          <w:p w14:paraId="1BF97D35" w14:textId="77777777" w:rsidR="00ED2241" w:rsidRPr="00BF7283" w:rsidRDefault="0096324A" w:rsidP="00FC661E">
            <w:pPr>
              <w:pStyle w:val="NoSpacing"/>
              <w:rPr>
                <w:color w:val="484329"/>
                <w:sz w:val="28"/>
                <w:szCs w:val="28"/>
              </w:rPr>
            </w:pPr>
            <w:r>
              <w:rPr>
                <w:color w:val="484329"/>
                <w:sz w:val="28"/>
                <w:szCs w:val="28"/>
                <w:lang w:eastAsia="zh-CN"/>
              </w:rPr>
              <w:t>Quiz Interface</w:t>
            </w:r>
          </w:p>
        </w:tc>
      </w:tr>
      <w:tr w:rsidR="00ED2241" w:rsidRPr="00ED2241" w14:paraId="04CA389A" w14:textId="77777777" w:rsidTr="00ED2241">
        <w:tc>
          <w:tcPr>
            <w:tcW w:w="6178" w:type="dxa"/>
          </w:tcPr>
          <w:p w14:paraId="6F5757A5" w14:textId="77777777" w:rsidR="00ED2241" w:rsidRPr="00BF7283" w:rsidRDefault="00ED2241" w:rsidP="00ED2241">
            <w:pPr>
              <w:pStyle w:val="NoSpacing"/>
              <w:rPr>
                <w:color w:val="484329"/>
                <w:sz w:val="28"/>
                <w:szCs w:val="28"/>
              </w:rPr>
            </w:pPr>
          </w:p>
        </w:tc>
      </w:tr>
      <w:tr w:rsidR="00ED2241" w:rsidRPr="00ED2241" w14:paraId="1A62DF53" w14:textId="77777777" w:rsidTr="00ED2241">
        <w:tc>
          <w:tcPr>
            <w:tcW w:w="6178" w:type="dxa"/>
          </w:tcPr>
          <w:p w14:paraId="5CEA0F89" w14:textId="77777777" w:rsidR="00ED2241" w:rsidRPr="00BF7283" w:rsidRDefault="00ED2241" w:rsidP="00ED2241">
            <w:pPr>
              <w:pStyle w:val="NoSpacing"/>
            </w:pPr>
          </w:p>
        </w:tc>
      </w:tr>
      <w:tr w:rsidR="00ED2241" w:rsidRPr="00ED2241" w14:paraId="4A1DCDB9" w14:textId="77777777" w:rsidTr="00ED2241">
        <w:tc>
          <w:tcPr>
            <w:tcW w:w="6178" w:type="dxa"/>
          </w:tcPr>
          <w:p w14:paraId="7961D017" w14:textId="77777777" w:rsidR="00EF0A76" w:rsidRDefault="00EF0A76" w:rsidP="00EF0A76">
            <w:pPr>
              <w:pStyle w:val="NoSpacing"/>
              <w:rPr>
                <w:rFonts w:ascii="Futura Bk" w:eastAsia="MS Mincho" w:hAnsi="Futura Bk"/>
                <w:sz w:val="20"/>
                <w:szCs w:val="24"/>
                <w:lang w:eastAsia="ja-JP"/>
              </w:rPr>
            </w:pPr>
          </w:p>
          <w:p w14:paraId="3878E8B5" w14:textId="77777777" w:rsidR="00EF0A76" w:rsidRDefault="00EF0A76" w:rsidP="00EF0A76">
            <w:pPr>
              <w:pStyle w:val="NoSpacing"/>
              <w:rPr>
                <w:rFonts w:ascii="Futura Bk" w:eastAsia="MS Mincho" w:hAnsi="Futura Bk"/>
                <w:sz w:val="20"/>
                <w:szCs w:val="24"/>
                <w:lang w:eastAsia="ja-JP"/>
              </w:rPr>
            </w:pPr>
          </w:p>
          <w:p w14:paraId="11844664" w14:textId="77777777" w:rsidR="00EF0A76" w:rsidRDefault="00EF0A76" w:rsidP="00EF0A76">
            <w:pPr>
              <w:pStyle w:val="NoSpacing"/>
              <w:rPr>
                <w:rFonts w:ascii="Futura Bk" w:eastAsia="MS Mincho" w:hAnsi="Futura Bk"/>
                <w:sz w:val="20"/>
                <w:szCs w:val="24"/>
                <w:lang w:eastAsia="ja-JP"/>
              </w:rPr>
            </w:pPr>
          </w:p>
          <w:p w14:paraId="1A8D2D9E" w14:textId="77777777" w:rsidR="00EF0A76" w:rsidRDefault="00EF0A76" w:rsidP="00EF0A76">
            <w:pPr>
              <w:pStyle w:val="NoSpacing"/>
              <w:rPr>
                <w:rFonts w:ascii="Futura Bk" w:eastAsia="MS Mincho" w:hAnsi="Futura Bk"/>
                <w:sz w:val="20"/>
                <w:szCs w:val="24"/>
                <w:lang w:eastAsia="ja-JP"/>
              </w:rPr>
            </w:pPr>
          </w:p>
          <w:p w14:paraId="351BBE39" w14:textId="77777777" w:rsidR="00EF0A76" w:rsidRDefault="00EF0A76" w:rsidP="00EF0A76">
            <w:pPr>
              <w:pStyle w:val="NoSpacing"/>
              <w:rPr>
                <w:rFonts w:ascii="Futura Bk" w:eastAsia="MS Mincho" w:hAnsi="Futura Bk"/>
                <w:sz w:val="20"/>
                <w:szCs w:val="24"/>
                <w:lang w:eastAsia="ja-JP"/>
              </w:rPr>
            </w:pPr>
          </w:p>
          <w:p w14:paraId="045D508D" w14:textId="77777777" w:rsidR="00EF0A76" w:rsidRDefault="00EF0A76" w:rsidP="00EF0A76">
            <w:pPr>
              <w:pStyle w:val="NoSpacing"/>
              <w:rPr>
                <w:rFonts w:ascii="Futura Bk" w:eastAsia="MS Mincho" w:hAnsi="Futura Bk"/>
                <w:sz w:val="20"/>
                <w:szCs w:val="24"/>
                <w:lang w:eastAsia="ja-JP"/>
              </w:rPr>
            </w:pPr>
          </w:p>
          <w:p w14:paraId="0AE7DB69" w14:textId="77777777" w:rsidR="00EF0A76" w:rsidRDefault="00EF0A76" w:rsidP="00EF0A76">
            <w:pPr>
              <w:pStyle w:val="NoSpacing"/>
              <w:rPr>
                <w:rFonts w:ascii="Futura Bk" w:eastAsia="MS Mincho" w:hAnsi="Futura Bk"/>
                <w:sz w:val="20"/>
                <w:szCs w:val="24"/>
                <w:lang w:eastAsia="ja-JP"/>
              </w:rPr>
            </w:pPr>
          </w:p>
          <w:p w14:paraId="7BD908BB" w14:textId="77777777" w:rsidR="00EF0A76" w:rsidRDefault="00EF0A76" w:rsidP="00EF0A76">
            <w:pPr>
              <w:pStyle w:val="NoSpacing"/>
              <w:rPr>
                <w:rFonts w:ascii="Futura Bk" w:eastAsia="MS Mincho" w:hAnsi="Futura Bk"/>
                <w:sz w:val="20"/>
                <w:szCs w:val="24"/>
                <w:lang w:eastAsia="ja-JP"/>
              </w:rPr>
            </w:pPr>
          </w:p>
          <w:p w14:paraId="5030F9F9" w14:textId="77777777" w:rsidR="00EF0A76" w:rsidRDefault="00EF0A76" w:rsidP="00EF0A76">
            <w:pPr>
              <w:pStyle w:val="NoSpacing"/>
              <w:rPr>
                <w:rFonts w:ascii="Futura Bk" w:eastAsia="MS Mincho" w:hAnsi="Futura Bk"/>
                <w:sz w:val="20"/>
                <w:szCs w:val="24"/>
                <w:lang w:eastAsia="ja-JP"/>
              </w:rPr>
            </w:pPr>
          </w:p>
          <w:p w14:paraId="01F2B208" w14:textId="77777777" w:rsidR="00EF0A76" w:rsidRDefault="00EF0A76" w:rsidP="00EF0A76">
            <w:pPr>
              <w:pStyle w:val="NoSpacing"/>
              <w:rPr>
                <w:rFonts w:ascii="Futura Bk" w:eastAsia="MS Mincho" w:hAnsi="Futura Bk"/>
                <w:sz w:val="20"/>
                <w:szCs w:val="24"/>
                <w:lang w:eastAsia="ja-JP"/>
              </w:rPr>
            </w:pPr>
          </w:p>
          <w:p w14:paraId="56A497F3" w14:textId="77777777" w:rsidR="00EF0A76" w:rsidRDefault="00EF0A76" w:rsidP="00EF0A76">
            <w:pPr>
              <w:pStyle w:val="NoSpacing"/>
              <w:rPr>
                <w:rFonts w:ascii="Futura Bk" w:eastAsia="MS Mincho" w:hAnsi="Futura Bk"/>
                <w:sz w:val="20"/>
                <w:szCs w:val="24"/>
                <w:lang w:eastAsia="ja-JP"/>
              </w:rPr>
            </w:pPr>
          </w:p>
          <w:p w14:paraId="03662438" w14:textId="77777777" w:rsidR="00EF0A76" w:rsidRDefault="00EF0A76" w:rsidP="00EF0A76">
            <w:pPr>
              <w:pStyle w:val="NoSpacing"/>
              <w:rPr>
                <w:rFonts w:ascii="Futura Bk" w:eastAsia="MS Mincho" w:hAnsi="Futura Bk"/>
                <w:sz w:val="20"/>
                <w:szCs w:val="24"/>
                <w:lang w:eastAsia="ja-JP"/>
              </w:rPr>
            </w:pPr>
          </w:p>
          <w:p w14:paraId="008821C9" w14:textId="77777777" w:rsidR="00EF0A76" w:rsidRDefault="00EF0A76" w:rsidP="00EF0A76">
            <w:pPr>
              <w:pStyle w:val="NoSpacing"/>
              <w:rPr>
                <w:rFonts w:ascii="Futura Bk" w:eastAsia="MS Mincho" w:hAnsi="Futura Bk"/>
                <w:sz w:val="20"/>
                <w:szCs w:val="24"/>
                <w:lang w:eastAsia="ja-JP"/>
              </w:rPr>
            </w:pPr>
          </w:p>
          <w:p w14:paraId="0184BA4B" w14:textId="77777777" w:rsidR="00EF0A76" w:rsidRDefault="00EF0A76" w:rsidP="00EF0A76">
            <w:pPr>
              <w:pStyle w:val="NoSpacing"/>
              <w:rPr>
                <w:rFonts w:ascii="Futura Bk" w:eastAsia="MS Mincho" w:hAnsi="Futura Bk"/>
                <w:sz w:val="20"/>
                <w:szCs w:val="24"/>
                <w:lang w:eastAsia="ja-JP"/>
              </w:rPr>
            </w:pPr>
          </w:p>
          <w:p w14:paraId="5BEB9168" w14:textId="77777777" w:rsidR="00EF0A76" w:rsidRDefault="00EF0A76" w:rsidP="00EF0A76">
            <w:pPr>
              <w:pStyle w:val="NoSpacing"/>
              <w:rPr>
                <w:rFonts w:ascii="Futura Bk" w:eastAsia="MS Mincho" w:hAnsi="Futura Bk"/>
                <w:sz w:val="20"/>
                <w:szCs w:val="24"/>
                <w:lang w:eastAsia="ja-JP"/>
              </w:rPr>
            </w:pPr>
          </w:p>
          <w:p w14:paraId="77363707" w14:textId="77777777" w:rsidR="00EF0A76" w:rsidRDefault="00EF0A76" w:rsidP="00EF0A76">
            <w:pPr>
              <w:pStyle w:val="NoSpacing"/>
              <w:rPr>
                <w:rFonts w:ascii="Futura Bk" w:eastAsia="MS Mincho" w:hAnsi="Futura Bk"/>
                <w:sz w:val="20"/>
                <w:szCs w:val="24"/>
                <w:lang w:eastAsia="ja-JP"/>
              </w:rPr>
            </w:pPr>
          </w:p>
          <w:p w14:paraId="75E9FCE1" w14:textId="77777777" w:rsidR="00EF0A76" w:rsidRDefault="00EF0A76" w:rsidP="00EF0A76">
            <w:pPr>
              <w:pStyle w:val="NoSpacing"/>
              <w:rPr>
                <w:rFonts w:ascii="Futura Bk" w:eastAsia="MS Mincho" w:hAnsi="Futura Bk"/>
                <w:sz w:val="20"/>
                <w:szCs w:val="24"/>
                <w:lang w:eastAsia="ja-JP"/>
              </w:rPr>
            </w:pPr>
          </w:p>
          <w:p w14:paraId="2C972EF6" w14:textId="77777777" w:rsidR="00EF0A76" w:rsidRDefault="00EF0A76" w:rsidP="00EF0A76">
            <w:pPr>
              <w:pStyle w:val="NoSpacing"/>
              <w:rPr>
                <w:rFonts w:ascii="Futura Bk" w:eastAsia="MS Mincho" w:hAnsi="Futura Bk"/>
                <w:sz w:val="20"/>
                <w:szCs w:val="24"/>
                <w:lang w:eastAsia="ja-JP"/>
              </w:rPr>
            </w:pPr>
          </w:p>
          <w:p w14:paraId="3EF16A82" w14:textId="77777777" w:rsidR="00EF0A76" w:rsidRDefault="00EF0A76" w:rsidP="00EF0A76">
            <w:pPr>
              <w:pStyle w:val="NoSpacing"/>
              <w:rPr>
                <w:rFonts w:ascii="Futura Bk" w:eastAsia="MS Mincho" w:hAnsi="Futura Bk"/>
                <w:sz w:val="20"/>
                <w:szCs w:val="24"/>
                <w:lang w:eastAsia="ja-JP"/>
              </w:rPr>
            </w:pPr>
          </w:p>
          <w:p w14:paraId="4E8FE095" w14:textId="77777777" w:rsidR="00EF0A76" w:rsidRDefault="00EF0A76" w:rsidP="00EF0A76">
            <w:pPr>
              <w:pStyle w:val="NoSpacing"/>
              <w:rPr>
                <w:rFonts w:ascii="Futura Bk" w:eastAsia="MS Mincho" w:hAnsi="Futura Bk"/>
                <w:sz w:val="20"/>
                <w:szCs w:val="24"/>
                <w:lang w:eastAsia="ja-JP"/>
              </w:rPr>
            </w:pPr>
          </w:p>
          <w:p w14:paraId="00A7886D" w14:textId="77777777" w:rsidR="00EF0A76" w:rsidRDefault="00EF0A76" w:rsidP="00EF0A76">
            <w:pPr>
              <w:pStyle w:val="NoSpacing"/>
              <w:rPr>
                <w:rFonts w:ascii="Futura Bk" w:eastAsia="MS Mincho" w:hAnsi="Futura Bk"/>
                <w:sz w:val="20"/>
                <w:szCs w:val="24"/>
                <w:lang w:eastAsia="ja-JP"/>
              </w:rPr>
            </w:pPr>
          </w:p>
          <w:p w14:paraId="36297E56" w14:textId="77777777" w:rsidR="00EF0A76" w:rsidRDefault="00EF0A76" w:rsidP="00EF0A76">
            <w:pPr>
              <w:pStyle w:val="NoSpacing"/>
              <w:rPr>
                <w:rFonts w:ascii="Futura Bk" w:eastAsia="MS Mincho" w:hAnsi="Futura Bk"/>
                <w:sz w:val="20"/>
                <w:szCs w:val="24"/>
                <w:lang w:eastAsia="ja-JP"/>
              </w:rPr>
            </w:pPr>
          </w:p>
          <w:p w14:paraId="70E080AF" w14:textId="77777777" w:rsidR="00EF0A76" w:rsidRDefault="00EF0A76" w:rsidP="00EF0A76">
            <w:pPr>
              <w:pStyle w:val="NoSpacing"/>
              <w:rPr>
                <w:rFonts w:ascii="Futura Bk" w:eastAsia="MS Mincho" w:hAnsi="Futura Bk"/>
                <w:sz w:val="20"/>
                <w:szCs w:val="24"/>
                <w:lang w:eastAsia="ja-JP"/>
              </w:rPr>
            </w:pPr>
          </w:p>
          <w:p w14:paraId="6FB59DE7" w14:textId="77777777" w:rsidR="00EF0A76" w:rsidRDefault="00EF0A76" w:rsidP="00EF0A76">
            <w:pPr>
              <w:pStyle w:val="NoSpacing"/>
              <w:rPr>
                <w:rFonts w:ascii="Futura Bk" w:eastAsia="MS Mincho" w:hAnsi="Futura Bk"/>
                <w:sz w:val="20"/>
                <w:szCs w:val="24"/>
                <w:lang w:eastAsia="ja-JP"/>
              </w:rPr>
            </w:pPr>
          </w:p>
          <w:p w14:paraId="6E548AC7" w14:textId="77777777" w:rsidR="00EF0A76" w:rsidRDefault="00EF0A76" w:rsidP="00EF0A76">
            <w:pPr>
              <w:pStyle w:val="NoSpacing"/>
              <w:rPr>
                <w:rFonts w:ascii="Futura Bk" w:eastAsia="MS Mincho" w:hAnsi="Futura Bk"/>
                <w:sz w:val="20"/>
                <w:szCs w:val="24"/>
                <w:lang w:eastAsia="ja-JP"/>
              </w:rPr>
            </w:pPr>
          </w:p>
          <w:p w14:paraId="3C5CED9A" w14:textId="77777777" w:rsidR="00EF0A76" w:rsidRDefault="00EF0A76" w:rsidP="00EF0A76">
            <w:pPr>
              <w:pStyle w:val="NoSpacing"/>
              <w:rPr>
                <w:rFonts w:ascii="Futura Bk" w:eastAsia="MS Mincho" w:hAnsi="Futura Bk"/>
                <w:sz w:val="20"/>
                <w:szCs w:val="24"/>
                <w:lang w:eastAsia="ja-JP"/>
              </w:rPr>
            </w:pPr>
          </w:p>
          <w:p w14:paraId="541409C8" w14:textId="77777777" w:rsidR="00EF0A76" w:rsidRDefault="00EF0A76" w:rsidP="00EF0A76">
            <w:pPr>
              <w:pStyle w:val="NoSpacing"/>
              <w:rPr>
                <w:rFonts w:ascii="Futura Bk" w:eastAsia="MS Mincho" w:hAnsi="Futura Bk"/>
                <w:sz w:val="20"/>
                <w:szCs w:val="24"/>
                <w:lang w:eastAsia="ja-JP"/>
              </w:rPr>
            </w:pPr>
          </w:p>
          <w:p w14:paraId="1FC81985" w14:textId="77777777" w:rsidR="00EF0A76" w:rsidRDefault="00EF0A76" w:rsidP="00EF0A76">
            <w:pPr>
              <w:pStyle w:val="NoSpacing"/>
              <w:rPr>
                <w:rFonts w:ascii="Futura Bk" w:eastAsia="MS Mincho" w:hAnsi="Futura Bk"/>
                <w:sz w:val="20"/>
                <w:szCs w:val="24"/>
                <w:lang w:eastAsia="ja-JP"/>
              </w:rPr>
            </w:pPr>
          </w:p>
          <w:p w14:paraId="5A87D151" w14:textId="77777777" w:rsidR="00EF0A76" w:rsidRDefault="00EF0A76" w:rsidP="00EF0A76">
            <w:pPr>
              <w:pStyle w:val="NoSpacing"/>
              <w:rPr>
                <w:rFonts w:ascii="Futura Bk" w:eastAsia="MS Mincho" w:hAnsi="Futura Bk"/>
                <w:sz w:val="20"/>
                <w:szCs w:val="24"/>
                <w:lang w:eastAsia="ja-JP"/>
              </w:rPr>
            </w:pPr>
          </w:p>
          <w:p w14:paraId="2775EDA3" w14:textId="77777777" w:rsidR="00EF0A76" w:rsidRDefault="00EF0A76" w:rsidP="00EF0A76">
            <w:pPr>
              <w:pStyle w:val="NoSpacing"/>
              <w:rPr>
                <w:rFonts w:ascii="Futura Bk" w:eastAsia="MS Mincho" w:hAnsi="Futura Bk"/>
                <w:sz w:val="20"/>
                <w:szCs w:val="24"/>
                <w:lang w:eastAsia="ja-JP"/>
              </w:rPr>
            </w:pPr>
          </w:p>
          <w:p w14:paraId="722A5E8D" w14:textId="77777777" w:rsidR="00EF0A76" w:rsidRDefault="00EF0A76" w:rsidP="00EF0A76">
            <w:pPr>
              <w:pStyle w:val="NoSpacing"/>
              <w:rPr>
                <w:rFonts w:ascii="Futura Bk" w:eastAsia="MS Mincho" w:hAnsi="Futura Bk"/>
                <w:sz w:val="20"/>
                <w:szCs w:val="24"/>
                <w:lang w:eastAsia="ja-JP"/>
              </w:rPr>
            </w:pPr>
          </w:p>
          <w:p w14:paraId="5E7A4D58" w14:textId="77777777" w:rsidR="00EF0A76" w:rsidRDefault="00EF0A76" w:rsidP="00EF0A76">
            <w:pPr>
              <w:pStyle w:val="NoSpacing"/>
              <w:rPr>
                <w:rFonts w:ascii="Futura Bk" w:eastAsia="MS Mincho" w:hAnsi="Futura Bk"/>
                <w:sz w:val="20"/>
                <w:szCs w:val="24"/>
                <w:lang w:eastAsia="ja-JP"/>
              </w:rPr>
            </w:pPr>
          </w:p>
          <w:p w14:paraId="14F60835" w14:textId="77777777" w:rsidR="00EF0A76" w:rsidRDefault="00EF0A76" w:rsidP="00EF0A76">
            <w:pPr>
              <w:pStyle w:val="NoSpacing"/>
              <w:rPr>
                <w:rFonts w:ascii="Futura Bk" w:eastAsia="MS Mincho" w:hAnsi="Futura Bk"/>
                <w:sz w:val="20"/>
                <w:szCs w:val="24"/>
                <w:lang w:eastAsia="ja-JP"/>
              </w:rPr>
            </w:pPr>
          </w:p>
          <w:p w14:paraId="3DA5878F" w14:textId="77777777" w:rsidR="00EF0A76" w:rsidRDefault="00EF0A76" w:rsidP="00EF0A76">
            <w:pPr>
              <w:pStyle w:val="NoSpacing"/>
              <w:rPr>
                <w:rFonts w:ascii="Futura Bk" w:eastAsia="MS Mincho" w:hAnsi="Futura Bk"/>
                <w:sz w:val="20"/>
                <w:szCs w:val="24"/>
                <w:lang w:eastAsia="ja-JP"/>
              </w:rPr>
            </w:pPr>
          </w:p>
          <w:p w14:paraId="124E5C88" w14:textId="77777777" w:rsidR="00EF0A76" w:rsidRDefault="00EF0A76" w:rsidP="00EF0A76">
            <w:pPr>
              <w:pStyle w:val="NoSpacing"/>
              <w:rPr>
                <w:rFonts w:ascii="Futura Bk" w:eastAsia="MS Mincho" w:hAnsi="Futura Bk"/>
                <w:sz w:val="20"/>
                <w:szCs w:val="24"/>
                <w:lang w:eastAsia="ja-JP"/>
              </w:rPr>
            </w:pPr>
          </w:p>
          <w:p w14:paraId="6340903E" w14:textId="77777777" w:rsidR="00EF0A76" w:rsidRDefault="00EF0A76" w:rsidP="00EF0A76">
            <w:pPr>
              <w:pStyle w:val="NoSpacing"/>
              <w:rPr>
                <w:rFonts w:ascii="Futura Bk" w:eastAsia="MS Mincho" w:hAnsi="Futura Bk"/>
                <w:sz w:val="20"/>
                <w:szCs w:val="24"/>
                <w:lang w:eastAsia="ja-JP"/>
              </w:rPr>
            </w:pPr>
          </w:p>
          <w:p w14:paraId="3EEA7543" w14:textId="77777777" w:rsidR="00EF0A76" w:rsidRDefault="00EF0A76" w:rsidP="00EF0A76">
            <w:pPr>
              <w:pStyle w:val="NoSpacing"/>
              <w:rPr>
                <w:rFonts w:ascii="Futura Bk" w:eastAsia="MS Mincho" w:hAnsi="Futura Bk"/>
                <w:sz w:val="20"/>
                <w:szCs w:val="24"/>
                <w:lang w:eastAsia="ja-JP"/>
              </w:rPr>
            </w:pPr>
          </w:p>
          <w:p w14:paraId="43A163E8" w14:textId="77777777" w:rsidR="00EF0A76" w:rsidRDefault="00EF0A76" w:rsidP="00EF0A76">
            <w:pPr>
              <w:pStyle w:val="NoSpacing"/>
              <w:rPr>
                <w:rFonts w:ascii="Futura Bk" w:eastAsia="MS Mincho" w:hAnsi="Futura Bk"/>
                <w:sz w:val="20"/>
                <w:szCs w:val="24"/>
                <w:lang w:eastAsia="ja-JP"/>
              </w:rPr>
            </w:pPr>
          </w:p>
          <w:p w14:paraId="21828995" w14:textId="77777777" w:rsidR="00EF0A76" w:rsidRDefault="00EF0A76" w:rsidP="00EF0A76">
            <w:pPr>
              <w:pStyle w:val="NoSpacing"/>
              <w:rPr>
                <w:rFonts w:ascii="Futura Bk" w:eastAsia="MS Mincho" w:hAnsi="Futura Bk"/>
                <w:sz w:val="20"/>
                <w:szCs w:val="24"/>
                <w:lang w:eastAsia="ja-JP"/>
              </w:rPr>
            </w:pPr>
          </w:p>
          <w:p w14:paraId="27E4EBDA" w14:textId="77777777" w:rsidR="00EF0A76" w:rsidRDefault="00EF0A76" w:rsidP="00EF0A76">
            <w:pPr>
              <w:pStyle w:val="NoSpacing"/>
              <w:rPr>
                <w:rFonts w:ascii="Futura Bk" w:eastAsia="MS Mincho" w:hAnsi="Futura Bk"/>
                <w:sz w:val="20"/>
                <w:szCs w:val="24"/>
                <w:lang w:eastAsia="ja-JP"/>
              </w:rPr>
            </w:pPr>
          </w:p>
          <w:p w14:paraId="1438D20E" w14:textId="77777777" w:rsidR="00EF0A76" w:rsidRDefault="00EF0A76" w:rsidP="00EF0A76">
            <w:pPr>
              <w:pStyle w:val="NoSpacing"/>
              <w:rPr>
                <w:rFonts w:ascii="Futura Bk" w:eastAsia="MS Mincho" w:hAnsi="Futura Bk"/>
                <w:sz w:val="20"/>
                <w:szCs w:val="24"/>
                <w:lang w:eastAsia="ja-JP"/>
              </w:rPr>
            </w:pPr>
          </w:p>
          <w:p w14:paraId="5E1E43D9" w14:textId="139255DE" w:rsidR="00ED2241" w:rsidRPr="00BF7283" w:rsidRDefault="00ED2241" w:rsidP="00EF0A76">
            <w:pPr>
              <w:pStyle w:val="NoSpacing"/>
              <w:rPr>
                <w:bCs/>
              </w:rPr>
            </w:pPr>
            <w:r w:rsidRPr="00ED2241">
              <w:rPr>
                <w:rFonts w:ascii="Futura Bk" w:eastAsia="MS Mincho" w:hAnsi="Futura Bk"/>
                <w:sz w:val="20"/>
                <w:szCs w:val="24"/>
                <w:lang w:eastAsia="ja-JP"/>
              </w:rPr>
              <w:t>Version: 1.</w:t>
            </w:r>
            <w:r w:rsidR="00EF0A76">
              <w:rPr>
                <w:rFonts w:ascii="Futura Bk" w:eastAsia="MS Mincho" w:hAnsi="Futura Bk"/>
                <w:sz w:val="20"/>
                <w:szCs w:val="24"/>
                <w:lang w:eastAsia="ja-JP"/>
              </w:rPr>
              <w:t>0</w:t>
            </w:r>
          </w:p>
        </w:tc>
      </w:tr>
      <w:tr w:rsidR="00ED2241" w:rsidRPr="00ED2241" w14:paraId="23E6F3D3" w14:textId="77777777" w:rsidTr="00ED2241">
        <w:tc>
          <w:tcPr>
            <w:tcW w:w="6178" w:type="dxa"/>
          </w:tcPr>
          <w:p w14:paraId="746A0FA4" w14:textId="77777777" w:rsidR="00ED2241" w:rsidRPr="00BF7283" w:rsidRDefault="00ED2241" w:rsidP="00ED2241">
            <w:pPr>
              <w:pStyle w:val="NoSpacing"/>
              <w:rPr>
                <w:bCs/>
              </w:rPr>
            </w:pPr>
          </w:p>
        </w:tc>
      </w:tr>
    </w:tbl>
    <w:p w14:paraId="5BE451DA" w14:textId="77777777" w:rsidR="00EF0A76" w:rsidRDefault="00EF0A76">
      <w:pPr>
        <w:rPr>
          <w:rFonts w:ascii="Calibri" w:eastAsia="Times New Roman" w:hAnsi="Calibri"/>
          <w:sz w:val="22"/>
          <w:szCs w:val="22"/>
          <w:lang w:eastAsia="en-US"/>
        </w:rPr>
      </w:pPr>
    </w:p>
    <w:p w14:paraId="6124F4E1" w14:textId="77777777" w:rsidR="00EF0A76" w:rsidRDefault="00EF0A76">
      <w:pPr>
        <w:rPr>
          <w:rFonts w:ascii="Calibri" w:eastAsia="Times New Roman" w:hAnsi="Calibri"/>
          <w:sz w:val="22"/>
          <w:szCs w:val="22"/>
          <w:lang w:eastAsia="en-US"/>
        </w:rPr>
      </w:pPr>
    </w:p>
    <w:p w14:paraId="61D35006" w14:textId="77777777" w:rsidR="00EF0A76" w:rsidRDefault="00EF0A76">
      <w:pPr>
        <w:rPr>
          <w:rFonts w:ascii="Calibri" w:eastAsia="Times New Roman" w:hAnsi="Calibri"/>
          <w:sz w:val="22"/>
          <w:szCs w:val="22"/>
          <w:lang w:eastAsia="en-US"/>
        </w:rPr>
      </w:pPr>
    </w:p>
    <w:p w14:paraId="02B1F2CA" w14:textId="77777777" w:rsidR="00EF0A76" w:rsidRDefault="00EF0A76">
      <w:pPr>
        <w:rPr>
          <w:rFonts w:ascii="Calibri" w:eastAsia="Times New Roman" w:hAnsi="Calibri"/>
          <w:sz w:val="22"/>
          <w:szCs w:val="22"/>
          <w:lang w:eastAsia="en-US"/>
        </w:rPr>
      </w:pPr>
    </w:p>
    <w:p w14:paraId="7FBBE57A" w14:textId="77777777" w:rsidR="00EF0A76" w:rsidRDefault="00EF0A76">
      <w:pPr>
        <w:rPr>
          <w:rFonts w:ascii="Calibri" w:eastAsia="Times New Roman" w:hAnsi="Calibri"/>
          <w:sz w:val="22"/>
          <w:szCs w:val="22"/>
          <w:lang w:eastAsia="en-US"/>
        </w:rPr>
      </w:pPr>
    </w:p>
    <w:p w14:paraId="665F7F11" w14:textId="77777777" w:rsidR="00EF0A76" w:rsidRDefault="00EF0A76">
      <w:pPr>
        <w:rPr>
          <w:rFonts w:ascii="Calibri" w:eastAsia="Times New Roman" w:hAnsi="Calibri"/>
          <w:sz w:val="22"/>
          <w:szCs w:val="22"/>
          <w:lang w:eastAsia="en-US"/>
        </w:rPr>
      </w:pPr>
    </w:p>
    <w:p w14:paraId="789AA8C8" w14:textId="77777777" w:rsidR="00EF0A76" w:rsidRDefault="00EF0A76">
      <w:pPr>
        <w:rPr>
          <w:rFonts w:ascii="Calibri" w:eastAsia="Times New Roman" w:hAnsi="Calibri"/>
          <w:sz w:val="22"/>
          <w:szCs w:val="22"/>
          <w:lang w:eastAsia="en-US"/>
        </w:rPr>
      </w:pPr>
    </w:p>
    <w:p w14:paraId="6049F94A" w14:textId="77777777" w:rsidR="00EF0A76" w:rsidRDefault="00EF0A76">
      <w:pPr>
        <w:rPr>
          <w:rFonts w:ascii="Calibri" w:eastAsia="Times New Roman" w:hAnsi="Calibri"/>
          <w:sz w:val="22"/>
          <w:szCs w:val="22"/>
          <w:lang w:eastAsia="en-US"/>
        </w:rPr>
      </w:pPr>
    </w:p>
    <w:p w14:paraId="10ED76CF" w14:textId="77777777" w:rsidR="00EF0A76" w:rsidRDefault="00EF0A76">
      <w:pPr>
        <w:rPr>
          <w:rFonts w:ascii="Calibri" w:eastAsia="Times New Roman" w:hAnsi="Calibri"/>
          <w:sz w:val="22"/>
          <w:szCs w:val="22"/>
          <w:lang w:eastAsia="en-US"/>
        </w:rPr>
      </w:pPr>
    </w:p>
    <w:p w14:paraId="00F39E66" w14:textId="77777777" w:rsidR="00EF0A76" w:rsidRDefault="00EF0A76">
      <w:pPr>
        <w:rPr>
          <w:rFonts w:ascii="Calibri" w:eastAsia="Times New Roman" w:hAnsi="Calibri"/>
          <w:sz w:val="22"/>
          <w:szCs w:val="22"/>
          <w:lang w:eastAsia="en-US"/>
        </w:rPr>
      </w:pPr>
    </w:p>
    <w:p w14:paraId="1D104F34" w14:textId="77777777" w:rsidR="00EF0A76" w:rsidRDefault="00EF0A76">
      <w:pPr>
        <w:rPr>
          <w:rFonts w:ascii="Calibri" w:eastAsia="Times New Roman" w:hAnsi="Calibri"/>
          <w:sz w:val="22"/>
          <w:szCs w:val="22"/>
          <w:lang w:eastAsia="en-US"/>
        </w:rPr>
      </w:pPr>
    </w:p>
    <w:p w14:paraId="15BB2E73" w14:textId="77777777" w:rsidR="00EF0A76" w:rsidRDefault="00EF0A76">
      <w:pPr>
        <w:rPr>
          <w:rFonts w:ascii="Calibri" w:eastAsia="Times New Roman" w:hAnsi="Calibri"/>
          <w:sz w:val="22"/>
          <w:szCs w:val="22"/>
          <w:lang w:eastAsia="en-US"/>
        </w:rPr>
      </w:pPr>
    </w:p>
    <w:p w14:paraId="48F1A55E" w14:textId="77777777" w:rsidR="00EF0A76" w:rsidRDefault="00EF0A76">
      <w:pPr>
        <w:rPr>
          <w:rFonts w:ascii="Calibri" w:eastAsia="Times New Roman" w:hAnsi="Calibri"/>
          <w:sz w:val="22"/>
          <w:szCs w:val="22"/>
          <w:lang w:eastAsia="en-US"/>
        </w:rPr>
      </w:pPr>
    </w:p>
    <w:p w14:paraId="11E1A150" w14:textId="6FF4E82F" w:rsidR="00C54CD1" w:rsidRDefault="00AE5E43">
      <w:r>
        <w:rPr>
          <w:noProof/>
          <w:lang w:eastAsia="zh-TW"/>
        </w:rPr>
        <w:pict w14:anchorId="550FA209">
          <v:shapetype id="_x0000_t202" coordsize="21600,21600" o:spt="202" path="m,l,21600r21600,l21600,xe">
            <v:stroke joinstyle="miter"/>
            <v:path gradientshapeok="t" o:connecttype="rect"/>
          </v:shapetype>
          <v:shape id="_x0000_s1026" type="#_x0000_t202" style="position:absolute;left:0;text-align:left;margin-left:-22.25pt;margin-top:408.4pt;width:187.2pt;height:1095.85pt;z-index:251658752;mso-width-percent:400;mso-height-percent:200;mso-width-percent:400;mso-height-percent:200;mso-width-relative:margin;mso-height-relative:margin" filled="f" fillcolor="#fafafa" stroked="f" strokecolor="#fafafa">
            <v:textbox style="mso-next-textbox:#_x0000_s1026;mso-fit-shape-to-text:t">
              <w:txbxContent>
                <w:p w14:paraId="748AD3D4" w14:textId="77777777" w:rsidR="00E73987" w:rsidRDefault="00E73987" w:rsidP="00256CCB">
                  <w:pPr>
                    <w:pStyle w:val="Coverpage"/>
                    <w:spacing w:before="0" w:beforeAutospacing="0" w:afterAutospacing="0"/>
                    <w:rPr>
                      <w:sz w:val="22"/>
                    </w:rPr>
                  </w:pPr>
                  <w:r w:rsidRPr="005A0E04">
                    <w:rPr>
                      <w:sz w:val="22"/>
                    </w:rPr>
                    <w:t>Project ID No.: 2008000264</w:t>
                  </w:r>
                </w:p>
                <w:p w14:paraId="0CED5644" w14:textId="77777777" w:rsidR="00E73987" w:rsidRDefault="00E73987" w:rsidP="00256CCB">
                  <w:pPr>
                    <w:pStyle w:val="Coverpage"/>
                    <w:spacing w:before="0" w:beforeAutospacing="0" w:afterAutospacing="0"/>
                    <w:rPr>
                      <w:sz w:val="22"/>
                    </w:rPr>
                  </w:pPr>
                  <w:r w:rsidRPr="00C54E3E">
                    <w:rPr>
                      <w:sz w:val="22"/>
                    </w:rPr>
                    <w:t>Version 1.</w:t>
                  </w:r>
                  <w:r w:rsidRPr="00D713A2">
                    <w:rPr>
                      <w:rFonts w:eastAsia="宋体" w:hint="eastAsia"/>
                      <w:sz w:val="22"/>
                      <w:lang w:eastAsia="zh-CN"/>
                    </w:rPr>
                    <w:t>4</w:t>
                  </w:r>
                  <w:r>
                    <w:rPr>
                      <w:rFonts w:eastAsia="宋体"/>
                      <w:sz w:val="22"/>
                      <w:lang w:eastAsia="zh-CN"/>
                    </w:rPr>
                    <w:t>.1</w:t>
                  </w:r>
                  <w:r w:rsidRPr="00C54E3E">
                    <w:rPr>
                      <w:sz w:val="22"/>
                    </w:rPr>
                    <w:t>GA</w:t>
                  </w:r>
                </w:p>
                <w:p w14:paraId="08133810" w14:textId="77777777" w:rsidR="00E73987" w:rsidRDefault="00E73987" w:rsidP="00256CCB">
                  <w:pPr>
                    <w:pStyle w:val="Coverpage"/>
                    <w:spacing w:before="0" w:beforeAutospacing="0" w:afterAutospacing="0"/>
                    <w:rPr>
                      <w:sz w:val="22"/>
                    </w:rPr>
                  </w:pPr>
                </w:p>
                <w:p w14:paraId="645A6A9E" w14:textId="77777777" w:rsidR="00E73987" w:rsidRDefault="00E73987" w:rsidP="00256CCB">
                  <w:pPr>
                    <w:pStyle w:val="Coverpage"/>
                    <w:spacing w:before="0" w:beforeAutospacing="0" w:afterAutospacing="0"/>
                    <w:rPr>
                      <w:sz w:val="22"/>
                    </w:rPr>
                  </w:pPr>
                  <w:smartTag w:uri="urn:schemas-microsoft-com:office:smarttags" w:element="place">
                    <w:smartTag w:uri="urn:schemas-microsoft-com:office:smarttags" w:element="PlaceName">
                      <w:r>
                        <w:rPr>
                          <w:sz w:val="22"/>
                        </w:rPr>
                        <w:t>Best</w:t>
                      </w:r>
                    </w:smartTag>
                    <w:r>
                      <w:rPr>
                        <w:sz w:val="22"/>
                      </w:rPr>
                      <w:t xml:space="preserve"> </w:t>
                    </w:r>
                    <w:smartTag w:uri="urn:schemas-microsoft-com:office:smarttags" w:element="PlaceType">
                      <w:r>
                        <w:rPr>
                          <w:sz w:val="22"/>
                        </w:rPr>
                        <w:t>Shore</w:t>
                      </w:r>
                    </w:smartTag>
                  </w:smartTag>
                  <w:r>
                    <w:rPr>
                      <w:sz w:val="22"/>
                    </w:rPr>
                    <w:t xml:space="preserve"> Application Services</w:t>
                  </w:r>
                </w:p>
                <w:p w14:paraId="7BB92110" w14:textId="77777777" w:rsidR="00E73987" w:rsidRDefault="00E73987" w:rsidP="00256CCB">
                  <w:pPr>
                    <w:pStyle w:val="Coverpage"/>
                    <w:spacing w:before="0" w:beforeAutospacing="0" w:afterAutospacing="0"/>
                    <w:rPr>
                      <w:sz w:val="22"/>
                    </w:rPr>
                  </w:pPr>
                  <w:smartTag w:uri="urn:schemas-microsoft-com:office:smarttags" w:element="place">
                    <w:smartTag w:uri="urn:schemas-microsoft-com:office:smarttags" w:element="PlaceName">
                      <w:r>
                        <w:rPr>
                          <w:sz w:val="22"/>
                        </w:rPr>
                        <w:t>China</w:t>
                      </w:r>
                    </w:smartTag>
                    <w:r>
                      <w:rPr>
                        <w:sz w:val="22"/>
                      </w:rPr>
                      <w:t xml:space="preserve"> </w:t>
                    </w:r>
                    <w:smartTag w:uri="urn:schemas-microsoft-com:office:smarttags" w:element="PlaceType">
                      <w:r>
                        <w:rPr>
                          <w:sz w:val="22"/>
                        </w:rPr>
                        <w:t>Center</w:t>
                      </w:r>
                    </w:smartTag>
                  </w:smartTag>
                </w:p>
                <w:p w14:paraId="083651B6" w14:textId="77777777" w:rsidR="00E73987" w:rsidRDefault="00E73987" w:rsidP="00256CCB">
                  <w:pPr>
                    <w:pStyle w:val="Coverpage"/>
                    <w:spacing w:before="0" w:beforeAutospacing="0" w:afterAutospacing="0"/>
                    <w:rPr>
                      <w:sz w:val="22"/>
                    </w:rPr>
                  </w:pPr>
                </w:p>
                <w:p w14:paraId="26E96000" w14:textId="77777777" w:rsidR="00E73987" w:rsidRPr="00B16366" w:rsidRDefault="00E73987" w:rsidP="00256CCB">
                  <w:pPr>
                    <w:pStyle w:val="Coverpage"/>
                    <w:spacing w:before="0" w:beforeAutospacing="0" w:afterAutospacing="0"/>
                    <w:rPr>
                      <w:sz w:val="22"/>
                    </w:rPr>
                  </w:pPr>
                  <w:r>
                    <w:rPr>
                      <w:sz w:val="22"/>
                    </w:rPr>
                    <w:t xml:space="preserve">Prepared by: Zhang, Wei &amp; Li, </w:t>
                  </w:r>
                  <w:proofErr w:type="spellStart"/>
                  <w:r>
                    <w:rPr>
                      <w:sz w:val="22"/>
                    </w:rPr>
                    <w:t>JingJing</w:t>
                  </w:r>
                  <w:proofErr w:type="spellEnd"/>
                </w:p>
                <w:p w14:paraId="6214B245" w14:textId="77777777" w:rsidR="00E73987" w:rsidRDefault="00E73987" w:rsidP="00256CCB">
                  <w:pPr>
                    <w:pStyle w:val="Coverpage"/>
                    <w:spacing w:before="0" w:beforeAutospacing="0" w:afterAutospacing="0"/>
                    <w:rPr>
                      <w:sz w:val="22"/>
                    </w:rPr>
                  </w:pPr>
                </w:p>
                <w:p w14:paraId="4F07EBD7" w14:textId="77777777" w:rsidR="00E73987" w:rsidRPr="005A0E04" w:rsidRDefault="00E73987" w:rsidP="005A0E04">
                  <w:pPr>
                    <w:pStyle w:val="TitlePageHeaderOOV"/>
                    <w:rPr>
                      <w:rFonts w:eastAsia="宋体"/>
                      <w:sz w:val="36"/>
                      <w:lang w:eastAsia="zh-CN"/>
                    </w:rPr>
                  </w:pPr>
                  <w:smartTag w:uri="urn:schemas-microsoft-com:office:smarttags" w:element="place">
                    <w:smartTag w:uri="urn:schemas-microsoft-com:office:smarttags" w:element="PlaceName">
                      <w:r w:rsidRPr="005A0E04">
                        <w:rPr>
                          <w:rFonts w:eastAsia="宋体" w:hint="eastAsia"/>
                          <w:sz w:val="36"/>
                          <w:lang w:eastAsia="zh-CN"/>
                        </w:rPr>
                        <w:t>Best</w:t>
                      </w:r>
                    </w:smartTag>
                    <w:r w:rsidRPr="005A0E04">
                      <w:rPr>
                        <w:rFonts w:eastAsia="宋体" w:hint="eastAsia"/>
                        <w:sz w:val="36"/>
                        <w:lang w:eastAsia="zh-CN"/>
                      </w:rPr>
                      <w:t xml:space="preserve"> </w:t>
                    </w:r>
                    <w:smartTag w:uri="urn:schemas-microsoft-com:office:smarttags" w:element="PlaceType">
                      <w:r w:rsidRPr="005A0E04">
                        <w:rPr>
                          <w:rFonts w:eastAsia="宋体" w:hint="eastAsia"/>
                          <w:sz w:val="36"/>
                          <w:lang w:eastAsia="zh-CN"/>
                        </w:rPr>
                        <w:t>Shore</w:t>
                      </w:r>
                    </w:smartTag>
                  </w:smartTag>
                  <w:r w:rsidRPr="005A0E04">
                    <w:rPr>
                      <w:rFonts w:eastAsia="宋体" w:hint="eastAsia"/>
                      <w:sz w:val="36"/>
                      <w:lang w:eastAsia="zh-CN"/>
                    </w:rPr>
                    <w:t xml:space="preserve"> Application Services</w:t>
                  </w:r>
                </w:p>
                <w:p w14:paraId="7DEF6AB9" w14:textId="77777777" w:rsidR="00E73987" w:rsidRDefault="00E73987" w:rsidP="005A0E04">
                  <w:pPr>
                    <w:pStyle w:val="TitlePageHeaderOOV"/>
                    <w:rPr>
                      <w:rFonts w:eastAsia="宋体"/>
                      <w:sz w:val="36"/>
                      <w:lang w:eastAsia="zh-CN"/>
                    </w:rPr>
                  </w:pPr>
                  <w:smartTag w:uri="urn:schemas-microsoft-com:office:smarttags" w:element="place">
                    <w:smartTag w:uri="urn:schemas-microsoft-com:office:smarttags" w:element="PlaceName">
                      <w:r w:rsidRPr="00CD4A83">
                        <w:rPr>
                          <w:rFonts w:eastAsia="宋体" w:hint="eastAsia"/>
                          <w:sz w:val="36"/>
                          <w:lang w:eastAsia="zh-CN"/>
                        </w:rPr>
                        <w:t>China</w:t>
                      </w:r>
                    </w:smartTag>
                    <w:r w:rsidRPr="00CD4A83">
                      <w:rPr>
                        <w:rFonts w:eastAsia="宋体" w:hint="eastAsia"/>
                        <w:sz w:val="36"/>
                        <w:lang w:eastAsia="zh-CN"/>
                      </w:rPr>
                      <w:t xml:space="preserve"> </w:t>
                    </w:r>
                    <w:smartTag w:uri="urn:schemas-microsoft-com:office:smarttags" w:element="PlaceType">
                      <w:r w:rsidRPr="00CD4A83">
                        <w:rPr>
                          <w:rFonts w:eastAsia="宋体" w:hint="eastAsia"/>
                          <w:sz w:val="36"/>
                          <w:lang w:eastAsia="zh-CN"/>
                        </w:rPr>
                        <w:t>Center</w:t>
                      </w:r>
                    </w:smartTag>
                  </w:smartTag>
                </w:p>
                <w:p w14:paraId="64DE3051" w14:textId="77777777" w:rsidR="00E73987" w:rsidRPr="00C54E3E" w:rsidRDefault="00E73987" w:rsidP="00256CCB">
                  <w:pPr>
                    <w:pStyle w:val="Coverpage"/>
                    <w:spacing w:before="0" w:beforeAutospacing="0" w:afterAutospacing="0"/>
                    <w:rPr>
                      <w:sz w:val="22"/>
                    </w:rPr>
                  </w:pPr>
                </w:p>
              </w:txbxContent>
            </v:textbox>
          </v:shape>
        </w:pict>
      </w:r>
      <w:r w:rsidR="00C54CD1">
        <w:br w:type="page"/>
      </w:r>
    </w:p>
    <w:p w14:paraId="17F62E24" w14:textId="77777777" w:rsidR="00A441A7" w:rsidRDefault="00A441A7" w:rsidP="00A441A7">
      <w:pPr>
        <w:pStyle w:val="Heading1"/>
        <w:numPr>
          <w:ilvl w:val="0"/>
          <w:numId w:val="0"/>
        </w:numPr>
        <w:ind w:left="432" w:hanging="432"/>
      </w:pPr>
      <w:bookmarkStart w:id="0" w:name="_Toc260906128"/>
      <w:bookmarkStart w:id="1" w:name="_Toc267389720"/>
      <w:bookmarkStart w:id="2" w:name="_Toc267390255"/>
      <w:bookmarkStart w:id="3" w:name="_Toc379981851"/>
      <w:bookmarkStart w:id="4" w:name="OLE_LINK1"/>
      <w:bookmarkStart w:id="5" w:name="OLE_LINK2"/>
      <w:bookmarkStart w:id="6" w:name="_Toc260906132"/>
      <w:bookmarkStart w:id="7" w:name="_Toc267389724"/>
      <w:bookmarkStart w:id="8" w:name="_Toc267390259"/>
      <w:bookmarkStart w:id="9" w:name="_Toc267397791"/>
      <w:r>
        <w:lastRenderedPageBreak/>
        <w:t>Notice</w:t>
      </w:r>
      <w:bookmarkEnd w:id="0"/>
      <w:bookmarkEnd w:id="1"/>
      <w:bookmarkEnd w:id="2"/>
      <w:bookmarkEnd w:id="3"/>
    </w:p>
    <w:p w14:paraId="5A54D7C5" w14:textId="77777777" w:rsidR="00403581" w:rsidRDefault="00403581" w:rsidP="00403581">
      <w:pPr>
        <w:pStyle w:val="HPTableTitle"/>
        <w:outlineLvl w:val="0"/>
      </w:pPr>
      <w:bookmarkStart w:id="10" w:name="_Toc255318301"/>
      <w:bookmarkStart w:id="11" w:name="_Toc379981852"/>
      <w:r>
        <w:t>Document Revision History</w:t>
      </w:r>
      <w:bookmarkEnd w:id="10"/>
      <w:bookmarkEnd w:id="11"/>
    </w:p>
    <w:tbl>
      <w:tblPr>
        <w:tblW w:w="9810" w:type="dxa"/>
        <w:tblInd w:w="70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dotted" w:sz="4" w:space="0" w:color="auto"/>
          <w:insideV w:val="dotted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810"/>
        <w:gridCol w:w="1158"/>
        <w:gridCol w:w="1632"/>
        <w:gridCol w:w="720"/>
        <w:gridCol w:w="984"/>
        <w:gridCol w:w="4506"/>
      </w:tblGrid>
      <w:tr w:rsidR="00403581" w:rsidRPr="008D70AC" w14:paraId="042B069A" w14:textId="77777777" w:rsidTr="00403581">
        <w:trPr>
          <w:tblHeader/>
        </w:trPr>
        <w:tc>
          <w:tcPr>
            <w:tcW w:w="810" w:type="dxa"/>
            <w:tcBorders>
              <w:top w:val="single" w:sz="6" w:space="0" w:color="auto"/>
              <w:left w:val="single" w:sz="6" w:space="0" w:color="auto"/>
              <w:bottom w:val="dotted" w:sz="4" w:space="0" w:color="auto"/>
              <w:right w:val="dotted" w:sz="4" w:space="0" w:color="auto"/>
            </w:tcBorders>
          </w:tcPr>
          <w:p w14:paraId="03E67F5B" w14:textId="77777777" w:rsidR="00403581" w:rsidRPr="008D70AC" w:rsidRDefault="00403581" w:rsidP="00403581">
            <w:pPr>
              <w:pStyle w:val="TableSmHeading"/>
            </w:pPr>
            <w:r w:rsidRPr="008D70AC">
              <w:t>Ver. No.</w:t>
            </w:r>
          </w:p>
        </w:tc>
        <w:tc>
          <w:tcPr>
            <w:tcW w:w="1158" w:type="dxa"/>
            <w:tcBorders>
              <w:top w:val="single" w:sz="6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CB070EB" w14:textId="77777777" w:rsidR="00403581" w:rsidRPr="008D70AC" w:rsidRDefault="00403581" w:rsidP="00403581">
            <w:pPr>
              <w:pStyle w:val="TableSmHeading"/>
            </w:pPr>
            <w:r w:rsidRPr="008D70AC">
              <w:t>Ver. Date</w:t>
            </w:r>
          </w:p>
        </w:tc>
        <w:tc>
          <w:tcPr>
            <w:tcW w:w="1632" w:type="dxa"/>
            <w:tcBorders>
              <w:top w:val="single" w:sz="6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7E8BD50" w14:textId="77777777" w:rsidR="00403581" w:rsidRPr="008D70AC" w:rsidRDefault="00403581" w:rsidP="00403581">
            <w:pPr>
              <w:pStyle w:val="TableSmHeading"/>
            </w:pPr>
            <w:r w:rsidRPr="008D70AC">
              <w:t>Prepared By</w:t>
            </w:r>
          </w:p>
        </w:tc>
        <w:tc>
          <w:tcPr>
            <w:tcW w:w="720" w:type="dxa"/>
            <w:tcBorders>
              <w:top w:val="single" w:sz="6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6B38D04" w14:textId="77777777" w:rsidR="00403581" w:rsidRPr="008D70AC" w:rsidRDefault="00403581" w:rsidP="00403581">
            <w:pPr>
              <w:pStyle w:val="TableSmHeading"/>
            </w:pPr>
            <w:r w:rsidRPr="008D70AC">
              <w:t>Reviewed By</w:t>
            </w:r>
          </w:p>
        </w:tc>
        <w:tc>
          <w:tcPr>
            <w:tcW w:w="984" w:type="dxa"/>
            <w:tcBorders>
              <w:top w:val="single" w:sz="6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1359BF6" w14:textId="77777777" w:rsidR="00403581" w:rsidRPr="008D70AC" w:rsidRDefault="00403581" w:rsidP="00403581">
            <w:pPr>
              <w:pStyle w:val="TableSmHeading"/>
            </w:pPr>
            <w:r w:rsidRPr="008D70AC">
              <w:t>Approved By</w:t>
            </w:r>
          </w:p>
        </w:tc>
        <w:tc>
          <w:tcPr>
            <w:tcW w:w="4506" w:type="dxa"/>
            <w:tcBorders>
              <w:top w:val="single" w:sz="6" w:space="0" w:color="auto"/>
              <w:left w:val="dotted" w:sz="4" w:space="0" w:color="auto"/>
              <w:bottom w:val="dotted" w:sz="4" w:space="0" w:color="auto"/>
              <w:right w:val="single" w:sz="6" w:space="0" w:color="auto"/>
            </w:tcBorders>
          </w:tcPr>
          <w:p w14:paraId="00ACE71D" w14:textId="77777777" w:rsidR="00403581" w:rsidRPr="008D70AC" w:rsidRDefault="00403581" w:rsidP="00403581">
            <w:pPr>
              <w:pStyle w:val="TableSmHeading"/>
            </w:pPr>
            <w:r w:rsidRPr="008D70AC">
              <w:t>Affected Section &amp; Summary of Change</w:t>
            </w:r>
          </w:p>
        </w:tc>
      </w:tr>
      <w:tr w:rsidR="00403581" w:rsidRPr="008D70AC" w14:paraId="7BD8FAC3" w14:textId="77777777" w:rsidTr="00403581">
        <w:tc>
          <w:tcPr>
            <w:tcW w:w="810" w:type="dxa"/>
            <w:tcBorders>
              <w:top w:val="dotted" w:sz="4" w:space="0" w:color="auto"/>
              <w:left w:val="single" w:sz="6" w:space="0" w:color="auto"/>
              <w:bottom w:val="dotted" w:sz="4" w:space="0" w:color="auto"/>
              <w:right w:val="dotted" w:sz="4" w:space="0" w:color="auto"/>
            </w:tcBorders>
          </w:tcPr>
          <w:p w14:paraId="01A8F05D" w14:textId="77777777" w:rsidR="00403581" w:rsidRPr="008D70AC" w:rsidRDefault="00C912E8" w:rsidP="00403581">
            <w:pPr>
              <w:pStyle w:val="TableMedium"/>
            </w:pPr>
            <w:r>
              <w:t>1.0</w:t>
            </w:r>
          </w:p>
        </w:tc>
        <w:tc>
          <w:tcPr>
            <w:tcW w:w="115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919E3A4" w14:textId="6925E2AB" w:rsidR="00403581" w:rsidRPr="00EA32FB" w:rsidRDefault="00C912E8" w:rsidP="003849CE">
            <w:pPr>
              <w:pStyle w:val="TableMedium"/>
              <w:rPr>
                <w:rFonts w:eastAsia="宋体"/>
                <w:lang w:eastAsia="zh-CN"/>
              </w:rPr>
            </w:pPr>
            <w:r>
              <w:rPr>
                <w:rFonts w:eastAsia="宋体"/>
                <w:lang w:eastAsia="zh-CN"/>
              </w:rPr>
              <w:t>201</w:t>
            </w:r>
            <w:r w:rsidR="0096324A">
              <w:rPr>
                <w:rFonts w:eastAsia="宋体"/>
                <w:lang w:eastAsia="zh-CN"/>
              </w:rPr>
              <w:t>4</w:t>
            </w:r>
            <w:r>
              <w:rPr>
                <w:rFonts w:eastAsia="宋体"/>
                <w:lang w:eastAsia="zh-CN"/>
              </w:rPr>
              <w:t>-</w:t>
            </w:r>
            <w:r w:rsidR="0096324A">
              <w:rPr>
                <w:rFonts w:eastAsia="宋体"/>
                <w:lang w:eastAsia="zh-CN"/>
              </w:rPr>
              <w:t>2</w:t>
            </w:r>
            <w:r>
              <w:rPr>
                <w:rFonts w:eastAsia="宋体"/>
                <w:lang w:eastAsia="zh-CN"/>
              </w:rPr>
              <w:t>-</w:t>
            </w:r>
            <w:r w:rsidR="0096324A">
              <w:rPr>
                <w:rFonts w:eastAsia="宋体"/>
                <w:lang w:eastAsia="zh-CN"/>
              </w:rPr>
              <w:t>1</w:t>
            </w:r>
            <w:r w:rsidR="003849CE">
              <w:rPr>
                <w:rFonts w:eastAsia="宋体"/>
                <w:lang w:eastAsia="zh-CN"/>
              </w:rPr>
              <w:t>2</w:t>
            </w:r>
          </w:p>
        </w:tc>
        <w:tc>
          <w:tcPr>
            <w:tcW w:w="1632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13EF2BE" w14:textId="77777777" w:rsidR="00403581" w:rsidRPr="008D70AC" w:rsidRDefault="00C912E8" w:rsidP="00FC661E">
            <w:pPr>
              <w:pStyle w:val="TableMedium"/>
            </w:pPr>
            <w:r>
              <w:t>Zhang Wei</w:t>
            </w:r>
          </w:p>
        </w:tc>
        <w:tc>
          <w:tcPr>
            <w:tcW w:w="72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6F31D51" w14:textId="1624D9F0" w:rsidR="00403581" w:rsidRPr="008D70AC" w:rsidRDefault="004B3AFA" w:rsidP="00403581">
            <w:pPr>
              <w:pStyle w:val="TableMedium"/>
            </w:pPr>
            <w:ins w:id="12" w:author="Zhang, Wei (BSO-SH)" w:date="2014-02-13T11:04:00Z">
              <w:r>
                <w:t>Wang Kun</w:t>
              </w:r>
            </w:ins>
          </w:p>
        </w:tc>
        <w:tc>
          <w:tcPr>
            <w:tcW w:w="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7B89268" w14:textId="77777777" w:rsidR="00403581" w:rsidRPr="008D70AC" w:rsidRDefault="00403581" w:rsidP="00403581">
            <w:pPr>
              <w:pStyle w:val="TableMedium"/>
            </w:pPr>
          </w:p>
        </w:tc>
        <w:tc>
          <w:tcPr>
            <w:tcW w:w="450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single" w:sz="6" w:space="0" w:color="auto"/>
            </w:tcBorders>
          </w:tcPr>
          <w:p w14:paraId="1ED566E4" w14:textId="77777777" w:rsidR="00403581" w:rsidRPr="00FA0434" w:rsidRDefault="00C912E8" w:rsidP="00403581">
            <w:pPr>
              <w:pStyle w:val="TableMedium"/>
              <w:rPr>
                <w:rFonts w:eastAsia="宋体"/>
                <w:lang w:eastAsia="zh-CN"/>
              </w:rPr>
            </w:pPr>
            <w:r>
              <w:rPr>
                <w:rFonts w:eastAsia="宋体"/>
                <w:lang w:eastAsia="zh-CN"/>
              </w:rPr>
              <w:t>Draft</w:t>
            </w:r>
          </w:p>
        </w:tc>
      </w:tr>
      <w:tr w:rsidR="00403581" w:rsidRPr="008D70AC" w14:paraId="77DF42DE" w14:textId="77777777" w:rsidTr="00403581">
        <w:tc>
          <w:tcPr>
            <w:tcW w:w="810" w:type="dxa"/>
            <w:tcBorders>
              <w:top w:val="dotted" w:sz="4" w:space="0" w:color="auto"/>
              <w:left w:val="single" w:sz="6" w:space="0" w:color="auto"/>
              <w:bottom w:val="dotted" w:sz="4" w:space="0" w:color="auto"/>
              <w:right w:val="dotted" w:sz="4" w:space="0" w:color="auto"/>
            </w:tcBorders>
          </w:tcPr>
          <w:p w14:paraId="4E19050C" w14:textId="3F8BB5D6" w:rsidR="00403581" w:rsidRDefault="004B3AFA" w:rsidP="00403581">
            <w:pPr>
              <w:pStyle w:val="TableMedium"/>
              <w:rPr>
                <w:rFonts w:eastAsia="宋体"/>
                <w:lang w:eastAsia="zh-CN"/>
              </w:rPr>
            </w:pPr>
            <w:ins w:id="13" w:author="Zhang, Wei (BSO-SH)" w:date="2014-02-13T11:03:00Z">
              <w:r>
                <w:rPr>
                  <w:rFonts w:eastAsia="宋体"/>
                  <w:lang w:eastAsia="zh-CN"/>
                </w:rPr>
                <w:t>1.1</w:t>
              </w:r>
            </w:ins>
          </w:p>
        </w:tc>
        <w:tc>
          <w:tcPr>
            <w:tcW w:w="115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0E38117" w14:textId="3B2B0BC0" w:rsidR="00403581" w:rsidRDefault="004B3AFA" w:rsidP="00403581">
            <w:pPr>
              <w:pStyle w:val="TableMedium"/>
              <w:rPr>
                <w:rFonts w:eastAsia="宋体"/>
                <w:lang w:eastAsia="zh-CN"/>
              </w:rPr>
            </w:pPr>
            <w:ins w:id="14" w:author="Zhang, Wei (BSO-SH)" w:date="2014-02-13T11:03:00Z">
              <w:r>
                <w:rPr>
                  <w:rFonts w:eastAsia="宋体"/>
                  <w:lang w:eastAsia="zh-CN"/>
                </w:rPr>
                <w:t>2014-2-13</w:t>
              </w:r>
            </w:ins>
          </w:p>
        </w:tc>
        <w:tc>
          <w:tcPr>
            <w:tcW w:w="1632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22DC2021" w14:textId="49397944" w:rsidR="00403581" w:rsidRDefault="004B3AFA" w:rsidP="00403581">
            <w:pPr>
              <w:pStyle w:val="TableMedium"/>
              <w:rPr>
                <w:rFonts w:eastAsia="宋体"/>
                <w:lang w:eastAsia="zh-CN"/>
              </w:rPr>
            </w:pPr>
            <w:ins w:id="15" w:author="Zhang, Wei (BSO-SH)" w:date="2014-02-13T11:03:00Z">
              <w:r>
                <w:rPr>
                  <w:rFonts w:eastAsia="宋体"/>
                  <w:lang w:eastAsia="zh-CN"/>
                </w:rPr>
                <w:t>Z</w:t>
              </w:r>
            </w:ins>
            <w:ins w:id="16" w:author="Zhang, Wei (BSO-SH)" w:date="2014-02-13T11:04:00Z">
              <w:r>
                <w:rPr>
                  <w:rFonts w:eastAsia="宋体"/>
                  <w:lang w:eastAsia="zh-CN"/>
                </w:rPr>
                <w:t>hang Wei</w:t>
              </w:r>
            </w:ins>
          </w:p>
        </w:tc>
        <w:tc>
          <w:tcPr>
            <w:tcW w:w="72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1C9647B" w14:textId="77777777" w:rsidR="00403581" w:rsidRPr="008D70AC" w:rsidRDefault="00403581" w:rsidP="00403581">
            <w:pPr>
              <w:pStyle w:val="TableMedium"/>
            </w:pPr>
            <w:bookmarkStart w:id="17" w:name="_GoBack"/>
            <w:bookmarkEnd w:id="17"/>
          </w:p>
        </w:tc>
        <w:tc>
          <w:tcPr>
            <w:tcW w:w="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620C25C" w14:textId="77777777" w:rsidR="00403581" w:rsidRPr="008D70AC" w:rsidRDefault="00403581" w:rsidP="00403581">
            <w:pPr>
              <w:pStyle w:val="TableMedium"/>
            </w:pPr>
          </w:p>
        </w:tc>
        <w:tc>
          <w:tcPr>
            <w:tcW w:w="450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single" w:sz="6" w:space="0" w:color="auto"/>
            </w:tcBorders>
          </w:tcPr>
          <w:p w14:paraId="4C466C26" w14:textId="77777777" w:rsidR="00403581" w:rsidRDefault="004B3AFA" w:rsidP="00403581">
            <w:pPr>
              <w:pStyle w:val="TableMedium"/>
              <w:rPr>
                <w:ins w:id="18" w:author="Zhang, Wei (BSO-SH)" w:date="2014-02-13T11:04:00Z"/>
                <w:rFonts w:eastAsia="宋体"/>
                <w:lang w:eastAsia="zh-CN"/>
              </w:rPr>
            </w:pPr>
            <w:ins w:id="19" w:author="Zhang, Wei (BSO-SH)" w:date="2014-02-13T11:04:00Z">
              <w:r>
                <w:rPr>
                  <w:rFonts w:eastAsia="宋体"/>
                  <w:lang w:eastAsia="zh-CN"/>
                </w:rPr>
                <w:t xml:space="preserve">Revised by Wang </w:t>
              </w:r>
              <w:proofErr w:type="spellStart"/>
              <w:r>
                <w:rPr>
                  <w:rFonts w:eastAsia="宋体"/>
                  <w:lang w:eastAsia="zh-CN"/>
                </w:rPr>
                <w:t>Kun’s</w:t>
              </w:r>
              <w:proofErr w:type="spellEnd"/>
              <w:r>
                <w:rPr>
                  <w:rFonts w:eastAsia="宋体"/>
                  <w:lang w:eastAsia="zh-CN"/>
                </w:rPr>
                <w:t xml:space="preserve"> comments</w:t>
              </w:r>
            </w:ins>
          </w:p>
          <w:p w14:paraId="7C3627FA" w14:textId="77777777" w:rsidR="004B3AFA" w:rsidRDefault="004B3AFA" w:rsidP="00403581">
            <w:pPr>
              <w:pStyle w:val="TableMedium"/>
              <w:rPr>
                <w:ins w:id="20" w:author="Zhang, Wei (BSO-SH)" w:date="2014-02-13T11:04:00Z"/>
                <w:rFonts w:eastAsia="宋体"/>
                <w:lang w:eastAsia="zh-CN"/>
              </w:rPr>
            </w:pPr>
            <w:ins w:id="21" w:author="Zhang, Wei (BSO-SH)" w:date="2014-02-13T11:04:00Z">
              <w:r>
                <w:rPr>
                  <w:rFonts w:eastAsia="宋体"/>
                  <w:lang w:eastAsia="zh-CN"/>
                </w:rPr>
                <w:t>Add API for episode to check quiz existence</w:t>
              </w:r>
            </w:ins>
          </w:p>
          <w:p w14:paraId="41CD310B" w14:textId="4446AF27" w:rsidR="004B3AFA" w:rsidRDefault="004B3AFA" w:rsidP="00403581">
            <w:pPr>
              <w:pStyle w:val="TableMedium"/>
              <w:rPr>
                <w:rFonts w:eastAsia="宋体"/>
                <w:lang w:eastAsia="zh-CN"/>
              </w:rPr>
            </w:pPr>
            <w:ins w:id="22" w:author="Zhang, Wei (BSO-SH)" w:date="2014-02-13T11:04:00Z">
              <w:r>
                <w:rPr>
                  <w:rFonts w:eastAsia="宋体"/>
                  <w:lang w:eastAsia="zh-CN"/>
                </w:rPr>
                <w:t xml:space="preserve">Revise some error in </w:t>
              </w:r>
              <w:proofErr w:type="spellStart"/>
              <w:r>
                <w:rPr>
                  <w:rFonts w:eastAsia="宋体"/>
                  <w:lang w:eastAsia="zh-CN"/>
                </w:rPr>
                <w:t>json</w:t>
              </w:r>
              <w:proofErr w:type="spellEnd"/>
              <w:r>
                <w:rPr>
                  <w:rFonts w:eastAsia="宋体"/>
                  <w:lang w:eastAsia="zh-CN"/>
                </w:rPr>
                <w:t xml:space="preserve"> format</w:t>
              </w:r>
            </w:ins>
          </w:p>
        </w:tc>
      </w:tr>
      <w:tr w:rsidR="00403581" w:rsidRPr="008D70AC" w14:paraId="1238F119" w14:textId="77777777" w:rsidTr="00403581">
        <w:tc>
          <w:tcPr>
            <w:tcW w:w="810" w:type="dxa"/>
            <w:tcBorders>
              <w:top w:val="dotted" w:sz="4" w:space="0" w:color="auto"/>
              <w:left w:val="single" w:sz="6" w:space="0" w:color="auto"/>
              <w:bottom w:val="dotted" w:sz="4" w:space="0" w:color="auto"/>
              <w:right w:val="dotted" w:sz="4" w:space="0" w:color="auto"/>
            </w:tcBorders>
          </w:tcPr>
          <w:p w14:paraId="4B15309D" w14:textId="77777777" w:rsidR="00403581" w:rsidRDefault="00403581" w:rsidP="00403581">
            <w:pPr>
              <w:pStyle w:val="TableMedium"/>
              <w:rPr>
                <w:rFonts w:eastAsia="宋体"/>
                <w:lang w:eastAsia="zh-CN"/>
              </w:rPr>
            </w:pPr>
          </w:p>
        </w:tc>
        <w:tc>
          <w:tcPr>
            <w:tcW w:w="115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6F6DB85" w14:textId="77777777" w:rsidR="00403581" w:rsidRDefault="00403581" w:rsidP="00403581">
            <w:pPr>
              <w:pStyle w:val="TableMedium"/>
              <w:rPr>
                <w:rFonts w:eastAsia="宋体"/>
                <w:lang w:eastAsia="zh-CN"/>
              </w:rPr>
            </w:pPr>
          </w:p>
        </w:tc>
        <w:tc>
          <w:tcPr>
            <w:tcW w:w="1632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75020AF" w14:textId="77777777" w:rsidR="00403581" w:rsidRDefault="00403581" w:rsidP="00403581">
            <w:pPr>
              <w:pStyle w:val="TableMedium"/>
              <w:rPr>
                <w:rFonts w:eastAsia="宋体"/>
                <w:lang w:eastAsia="zh-CN"/>
              </w:rPr>
            </w:pPr>
          </w:p>
        </w:tc>
        <w:tc>
          <w:tcPr>
            <w:tcW w:w="72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802A939" w14:textId="77777777" w:rsidR="00403581" w:rsidRPr="008D70AC" w:rsidRDefault="00403581" w:rsidP="00403581">
            <w:pPr>
              <w:pStyle w:val="TableMedium"/>
            </w:pPr>
          </w:p>
        </w:tc>
        <w:tc>
          <w:tcPr>
            <w:tcW w:w="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4922CCC5" w14:textId="77777777" w:rsidR="00403581" w:rsidRPr="008D70AC" w:rsidRDefault="00403581" w:rsidP="00403581">
            <w:pPr>
              <w:pStyle w:val="TableMedium"/>
            </w:pPr>
          </w:p>
        </w:tc>
        <w:tc>
          <w:tcPr>
            <w:tcW w:w="450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single" w:sz="6" w:space="0" w:color="auto"/>
            </w:tcBorders>
          </w:tcPr>
          <w:p w14:paraId="57166BF8" w14:textId="77777777" w:rsidR="00403581" w:rsidRDefault="00403581" w:rsidP="00403581">
            <w:pPr>
              <w:pStyle w:val="TableMedium"/>
              <w:rPr>
                <w:rFonts w:eastAsia="宋体"/>
                <w:lang w:eastAsia="zh-CN"/>
              </w:rPr>
            </w:pPr>
          </w:p>
        </w:tc>
      </w:tr>
      <w:tr w:rsidR="00403581" w:rsidRPr="008D70AC" w14:paraId="0FB5367B" w14:textId="77777777" w:rsidTr="00403581">
        <w:tc>
          <w:tcPr>
            <w:tcW w:w="810" w:type="dxa"/>
            <w:tcBorders>
              <w:top w:val="dotted" w:sz="4" w:space="0" w:color="auto"/>
              <w:left w:val="single" w:sz="6" w:space="0" w:color="auto"/>
              <w:bottom w:val="dotted" w:sz="4" w:space="0" w:color="auto"/>
              <w:right w:val="dotted" w:sz="4" w:space="0" w:color="auto"/>
            </w:tcBorders>
          </w:tcPr>
          <w:p w14:paraId="2D86040E" w14:textId="77777777" w:rsidR="00403581" w:rsidRDefault="00403581" w:rsidP="00403581">
            <w:pPr>
              <w:pStyle w:val="TableMedium"/>
              <w:rPr>
                <w:rFonts w:eastAsia="宋体"/>
                <w:lang w:eastAsia="zh-CN"/>
              </w:rPr>
            </w:pPr>
          </w:p>
        </w:tc>
        <w:tc>
          <w:tcPr>
            <w:tcW w:w="115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9565ADD" w14:textId="77777777" w:rsidR="00403581" w:rsidRDefault="00403581" w:rsidP="00DC2291">
            <w:pPr>
              <w:pStyle w:val="TableMedium"/>
              <w:rPr>
                <w:rFonts w:eastAsia="宋体"/>
                <w:lang w:eastAsia="zh-CN"/>
              </w:rPr>
            </w:pPr>
          </w:p>
        </w:tc>
        <w:tc>
          <w:tcPr>
            <w:tcW w:w="1632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0E89897" w14:textId="77777777" w:rsidR="00403581" w:rsidRDefault="00403581" w:rsidP="00403581">
            <w:pPr>
              <w:pStyle w:val="TableMedium"/>
              <w:rPr>
                <w:rFonts w:eastAsia="宋体"/>
                <w:lang w:eastAsia="zh-CN"/>
              </w:rPr>
            </w:pPr>
          </w:p>
        </w:tc>
        <w:tc>
          <w:tcPr>
            <w:tcW w:w="72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0632BD90" w14:textId="77777777" w:rsidR="00403581" w:rsidRDefault="00403581" w:rsidP="00403581">
            <w:pPr>
              <w:pStyle w:val="TableMedium"/>
            </w:pPr>
          </w:p>
        </w:tc>
        <w:tc>
          <w:tcPr>
            <w:tcW w:w="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39EF595" w14:textId="77777777" w:rsidR="00403581" w:rsidRPr="008D70AC" w:rsidRDefault="00403581" w:rsidP="00403581">
            <w:pPr>
              <w:pStyle w:val="TableMedium"/>
            </w:pPr>
          </w:p>
        </w:tc>
        <w:tc>
          <w:tcPr>
            <w:tcW w:w="450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single" w:sz="6" w:space="0" w:color="auto"/>
            </w:tcBorders>
          </w:tcPr>
          <w:p w14:paraId="64403EC7" w14:textId="77777777" w:rsidR="00403581" w:rsidRDefault="00403581" w:rsidP="00EF0756">
            <w:pPr>
              <w:pStyle w:val="TableMedium"/>
              <w:rPr>
                <w:rFonts w:eastAsia="宋体"/>
                <w:lang w:eastAsia="zh-CN"/>
              </w:rPr>
            </w:pPr>
          </w:p>
        </w:tc>
      </w:tr>
      <w:tr w:rsidR="00274DA3" w:rsidRPr="008D70AC" w14:paraId="196B9625" w14:textId="77777777" w:rsidTr="00274DA3">
        <w:tc>
          <w:tcPr>
            <w:tcW w:w="810" w:type="dxa"/>
            <w:tcBorders>
              <w:top w:val="dotted" w:sz="4" w:space="0" w:color="auto"/>
              <w:left w:val="single" w:sz="6" w:space="0" w:color="auto"/>
              <w:bottom w:val="dotted" w:sz="4" w:space="0" w:color="auto"/>
              <w:right w:val="dotted" w:sz="4" w:space="0" w:color="auto"/>
            </w:tcBorders>
          </w:tcPr>
          <w:p w14:paraId="35F7CC86" w14:textId="77777777" w:rsidR="00274DA3" w:rsidRDefault="00274DA3" w:rsidP="00274DA3">
            <w:pPr>
              <w:pStyle w:val="TableMedium"/>
              <w:rPr>
                <w:rFonts w:eastAsia="宋体"/>
                <w:lang w:eastAsia="zh-CN"/>
              </w:rPr>
            </w:pPr>
          </w:p>
        </w:tc>
        <w:tc>
          <w:tcPr>
            <w:tcW w:w="115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E6E0139" w14:textId="77777777" w:rsidR="00274DA3" w:rsidRDefault="00274DA3" w:rsidP="00274DA3">
            <w:pPr>
              <w:pStyle w:val="TableMedium"/>
              <w:rPr>
                <w:rFonts w:eastAsia="宋体"/>
                <w:lang w:eastAsia="zh-CN"/>
              </w:rPr>
            </w:pPr>
          </w:p>
        </w:tc>
        <w:tc>
          <w:tcPr>
            <w:tcW w:w="1632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5D31F206" w14:textId="77777777" w:rsidR="00274DA3" w:rsidRDefault="00274DA3" w:rsidP="00D713A2">
            <w:pPr>
              <w:pStyle w:val="TableMedium"/>
              <w:rPr>
                <w:rFonts w:eastAsia="宋体"/>
                <w:lang w:eastAsia="zh-CN"/>
              </w:rPr>
            </w:pPr>
          </w:p>
        </w:tc>
        <w:tc>
          <w:tcPr>
            <w:tcW w:w="72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01EB601" w14:textId="77777777" w:rsidR="00274DA3" w:rsidRDefault="00274DA3" w:rsidP="00D713A2">
            <w:pPr>
              <w:pStyle w:val="TableMedium"/>
            </w:pPr>
          </w:p>
        </w:tc>
        <w:tc>
          <w:tcPr>
            <w:tcW w:w="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15393ECD" w14:textId="77777777" w:rsidR="00274DA3" w:rsidRPr="008D70AC" w:rsidRDefault="00274DA3" w:rsidP="00D713A2">
            <w:pPr>
              <w:pStyle w:val="TableMedium"/>
            </w:pPr>
          </w:p>
        </w:tc>
        <w:tc>
          <w:tcPr>
            <w:tcW w:w="450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single" w:sz="6" w:space="0" w:color="auto"/>
            </w:tcBorders>
          </w:tcPr>
          <w:p w14:paraId="502AEA4E" w14:textId="77777777" w:rsidR="00274DA3" w:rsidRDefault="00274DA3" w:rsidP="00D713A2">
            <w:pPr>
              <w:pStyle w:val="TableMedium"/>
              <w:rPr>
                <w:rFonts w:eastAsia="宋体"/>
                <w:lang w:eastAsia="zh-CN"/>
              </w:rPr>
            </w:pPr>
          </w:p>
        </w:tc>
      </w:tr>
      <w:tr w:rsidR="001C3FF0" w:rsidRPr="008D70AC" w14:paraId="6DF5B712" w14:textId="77777777" w:rsidTr="001C3FF0">
        <w:tc>
          <w:tcPr>
            <w:tcW w:w="810" w:type="dxa"/>
            <w:tcBorders>
              <w:top w:val="dotted" w:sz="4" w:space="0" w:color="auto"/>
              <w:left w:val="single" w:sz="6" w:space="0" w:color="auto"/>
              <w:bottom w:val="dotted" w:sz="4" w:space="0" w:color="auto"/>
              <w:right w:val="dotted" w:sz="4" w:space="0" w:color="auto"/>
            </w:tcBorders>
          </w:tcPr>
          <w:p w14:paraId="4F6BBAD2" w14:textId="77777777" w:rsidR="001C3FF0" w:rsidRDefault="001C3FF0" w:rsidP="001C3FF0">
            <w:pPr>
              <w:pStyle w:val="TableMedium"/>
              <w:rPr>
                <w:rFonts w:eastAsia="宋体"/>
                <w:lang w:eastAsia="zh-CN"/>
              </w:rPr>
            </w:pPr>
          </w:p>
        </w:tc>
        <w:tc>
          <w:tcPr>
            <w:tcW w:w="1158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72EAD8A9" w14:textId="77777777" w:rsidR="001C3FF0" w:rsidRDefault="001C3FF0" w:rsidP="00C641A1">
            <w:pPr>
              <w:pStyle w:val="TableMedium"/>
              <w:rPr>
                <w:rFonts w:eastAsia="宋体"/>
                <w:lang w:eastAsia="zh-CN"/>
              </w:rPr>
            </w:pPr>
          </w:p>
        </w:tc>
        <w:tc>
          <w:tcPr>
            <w:tcW w:w="1632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686CB73" w14:textId="77777777" w:rsidR="001C3FF0" w:rsidRDefault="001C3FF0" w:rsidP="00C641A1">
            <w:pPr>
              <w:pStyle w:val="TableMedium"/>
              <w:rPr>
                <w:rFonts w:eastAsia="宋体"/>
                <w:lang w:eastAsia="zh-CN"/>
              </w:rPr>
            </w:pPr>
          </w:p>
        </w:tc>
        <w:tc>
          <w:tcPr>
            <w:tcW w:w="720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6C37BE96" w14:textId="77777777" w:rsidR="001C3FF0" w:rsidRDefault="001C3FF0" w:rsidP="00C641A1">
            <w:pPr>
              <w:pStyle w:val="TableMedium"/>
            </w:pPr>
          </w:p>
        </w:tc>
        <w:tc>
          <w:tcPr>
            <w:tcW w:w="984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dotted" w:sz="4" w:space="0" w:color="auto"/>
            </w:tcBorders>
          </w:tcPr>
          <w:p w14:paraId="31976918" w14:textId="77777777" w:rsidR="001C3FF0" w:rsidRPr="008D70AC" w:rsidRDefault="001C3FF0" w:rsidP="00C641A1">
            <w:pPr>
              <w:pStyle w:val="TableMedium"/>
            </w:pPr>
          </w:p>
        </w:tc>
        <w:tc>
          <w:tcPr>
            <w:tcW w:w="4506" w:type="dxa"/>
            <w:tcBorders>
              <w:top w:val="dotted" w:sz="4" w:space="0" w:color="auto"/>
              <w:left w:val="dotted" w:sz="4" w:space="0" w:color="auto"/>
              <w:bottom w:val="dotted" w:sz="4" w:space="0" w:color="auto"/>
              <w:right w:val="single" w:sz="6" w:space="0" w:color="auto"/>
            </w:tcBorders>
          </w:tcPr>
          <w:p w14:paraId="18A78714" w14:textId="77777777" w:rsidR="001C3FF0" w:rsidRDefault="001C3FF0" w:rsidP="009161E9">
            <w:pPr>
              <w:pStyle w:val="TableMedium"/>
              <w:rPr>
                <w:rFonts w:eastAsia="宋体"/>
                <w:lang w:eastAsia="zh-CN"/>
              </w:rPr>
            </w:pPr>
          </w:p>
        </w:tc>
      </w:tr>
    </w:tbl>
    <w:p w14:paraId="067D1F36" w14:textId="77777777" w:rsidR="00403581" w:rsidRDefault="00403581" w:rsidP="00A441A7">
      <w:pPr>
        <w:rPr>
          <w:lang w:eastAsia="zh-CN"/>
        </w:rPr>
      </w:pPr>
    </w:p>
    <w:p w14:paraId="0922FCDD" w14:textId="77777777" w:rsidR="00A441A7" w:rsidRDefault="00A441A7" w:rsidP="00A441A7">
      <w:pPr>
        <w:pStyle w:val="Compactnormal"/>
        <w:rPr>
          <w:rFonts w:ascii="Calibri" w:eastAsia="宋体" w:hAnsi="Calibri"/>
          <w:color w:val="FFFFFF"/>
          <w:spacing w:val="15"/>
          <w:sz w:val="22"/>
          <w:szCs w:val="22"/>
          <w:lang w:eastAsia="en-US"/>
        </w:rPr>
      </w:pPr>
      <w:r>
        <w:br w:type="page"/>
      </w:r>
    </w:p>
    <w:p w14:paraId="1E4B5E23" w14:textId="77777777" w:rsidR="00A441A7" w:rsidRDefault="00A441A7" w:rsidP="00A441A7">
      <w:pPr>
        <w:pStyle w:val="Heading1"/>
        <w:numPr>
          <w:ilvl w:val="0"/>
          <w:numId w:val="0"/>
        </w:numPr>
        <w:ind w:left="432" w:hanging="432"/>
      </w:pPr>
      <w:bookmarkStart w:id="23" w:name="_Toc260906129"/>
      <w:bookmarkStart w:id="24" w:name="_Toc267389721"/>
      <w:bookmarkStart w:id="25" w:name="_Toc267390256"/>
      <w:bookmarkStart w:id="26" w:name="_Toc379981853"/>
      <w:r>
        <w:lastRenderedPageBreak/>
        <w:t>Table of C</w:t>
      </w:r>
      <w:r w:rsidRPr="007132B7">
        <w:t>ontents</w:t>
      </w:r>
      <w:bookmarkEnd w:id="23"/>
      <w:bookmarkEnd w:id="24"/>
      <w:bookmarkEnd w:id="25"/>
      <w:bookmarkEnd w:id="26"/>
    </w:p>
    <w:p w14:paraId="58E0E346" w14:textId="77777777" w:rsidR="008C640D" w:rsidRDefault="00C20A38">
      <w:pPr>
        <w:pStyle w:val="TOC1"/>
        <w:rPr>
          <w:rFonts w:asciiTheme="minorHAnsi" w:eastAsiaTheme="minorEastAsia" w:hAnsiTheme="minorHAnsi" w:cstheme="minorBidi"/>
          <w:iCs w:val="0"/>
          <w:noProof/>
          <w:sz w:val="22"/>
          <w:szCs w:val="22"/>
          <w:lang w:eastAsia="zh-CN"/>
        </w:rPr>
      </w:pPr>
      <w:r w:rsidRPr="00F7433F">
        <w:rPr>
          <w:sz w:val="36"/>
          <w:szCs w:val="20"/>
          <w:lang w:eastAsia="en-US"/>
        </w:rPr>
        <w:fldChar w:fldCharType="begin"/>
      </w:r>
      <w:r w:rsidR="00A441A7" w:rsidRPr="00F7433F">
        <w:rPr>
          <w:sz w:val="36"/>
          <w:szCs w:val="20"/>
          <w:lang w:eastAsia="en-US"/>
        </w:rPr>
        <w:instrText xml:space="preserve"> TOC \o "1-3" \h \z \u </w:instrText>
      </w:r>
      <w:r w:rsidRPr="00F7433F">
        <w:rPr>
          <w:sz w:val="36"/>
          <w:szCs w:val="20"/>
          <w:lang w:eastAsia="en-US"/>
        </w:rPr>
        <w:fldChar w:fldCharType="separate"/>
      </w:r>
      <w:hyperlink w:anchor="_Toc379981851" w:history="1">
        <w:r w:rsidR="008C640D" w:rsidRPr="008B798D">
          <w:rPr>
            <w:rStyle w:val="Hyperlink"/>
            <w:noProof/>
          </w:rPr>
          <w:t>Notice</w:t>
        </w:r>
        <w:r w:rsidR="008C640D">
          <w:rPr>
            <w:noProof/>
            <w:webHidden/>
          </w:rPr>
          <w:tab/>
        </w:r>
        <w:r w:rsidR="008C640D">
          <w:rPr>
            <w:noProof/>
            <w:webHidden/>
          </w:rPr>
          <w:fldChar w:fldCharType="begin"/>
        </w:r>
        <w:r w:rsidR="008C640D">
          <w:rPr>
            <w:noProof/>
            <w:webHidden/>
          </w:rPr>
          <w:instrText xml:space="preserve"> PAGEREF _Toc379981851 \h </w:instrText>
        </w:r>
        <w:r w:rsidR="008C640D">
          <w:rPr>
            <w:noProof/>
            <w:webHidden/>
          </w:rPr>
        </w:r>
        <w:r w:rsidR="008C640D">
          <w:rPr>
            <w:noProof/>
            <w:webHidden/>
          </w:rPr>
          <w:fldChar w:fldCharType="separate"/>
        </w:r>
        <w:r w:rsidR="008C640D">
          <w:rPr>
            <w:noProof/>
            <w:webHidden/>
          </w:rPr>
          <w:t>3</w:t>
        </w:r>
        <w:r w:rsidR="008C640D">
          <w:rPr>
            <w:noProof/>
            <w:webHidden/>
          </w:rPr>
          <w:fldChar w:fldCharType="end"/>
        </w:r>
      </w:hyperlink>
    </w:p>
    <w:p w14:paraId="467BE605" w14:textId="77777777" w:rsidR="008C640D" w:rsidRDefault="00AE5E43">
      <w:pPr>
        <w:pStyle w:val="TOC1"/>
        <w:rPr>
          <w:rFonts w:asciiTheme="minorHAnsi" w:eastAsiaTheme="minorEastAsia" w:hAnsiTheme="minorHAnsi" w:cstheme="minorBidi"/>
          <w:iCs w:val="0"/>
          <w:noProof/>
          <w:sz w:val="22"/>
          <w:szCs w:val="22"/>
          <w:lang w:eastAsia="zh-CN"/>
        </w:rPr>
      </w:pPr>
      <w:hyperlink w:anchor="_Toc379981852" w:history="1">
        <w:r w:rsidR="008C640D" w:rsidRPr="008B798D">
          <w:rPr>
            <w:rStyle w:val="Hyperlink"/>
            <w:noProof/>
          </w:rPr>
          <w:t>Document Revision History</w:t>
        </w:r>
        <w:r w:rsidR="008C640D">
          <w:rPr>
            <w:noProof/>
            <w:webHidden/>
          </w:rPr>
          <w:tab/>
        </w:r>
        <w:r w:rsidR="008C640D">
          <w:rPr>
            <w:noProof/>
            <w:webHidden/>
          </w:rPr>
          <w:fldChar w:fldCharType="begin"/>
        </w:r>
        <w:r w:rsidR="008C640D">
          <w:rPr>
            <w:noProof/>
            <w:webHidden/>
          </w:rPr>
          <w:instrText xml:space="preserve"> PAGEREF _Toc379981852 \h </w:instrText>
        </w:r>
        <w:r w:rsidR="008C640D">
          <w:rPr>
            <w:noProof/>
            <w:webHidden/>
          </w:rPr>
        </w:r>
        <w:r w:rsidR="008C640D">
          <w:rPr>
            <w:noProof/>
            <w:webHidden/>
          </w:rPr>
          <w:fldChar w:fldCharType="separate"/>
        </w:r>
        <w:r w:rsidR="008C640D">
          <w:rPr>
            <w:noProof/>
            <w:webHidden/>
          </w:rPr>
          <w:t>3</w:t>
        </w:r>
        <w:r w:rsidR="008C640D">
          <w:rPr>
            <w:noProof/>
            <w:webHidden/>
          </w:rPr>
          <w:fldChar w:fldCharType="end"/>
        </w:r>
      </w:hyperlink>
    </w:p>
    <w:p w14:paraId="1A3435BF" w14:textId="77777777" w:rsidR="008C640D" w:rsidRDefault="00AE5E43">
      <w:pPr>
        <w:pStyle w:val="TOC1"/>
        <w:rPr>
          <w:rFonts w:asciiTheme="minorHAnsi" w:eastAsiaTheme="minorEastAsia" w:hAnsiTheme="minorHAnsi" w:cstheme="minorBidi"/>
          <w:iCs w:val="0"/>
          <w:noProof/>
          <w:sz w:val="22"/>
          <w:szCs w:val="22"/>
          <w:lang w:eastAsia="zh-CN"/>
        </w:rPr>
      </w:pPr>
      <w:hyperlink w:anchor="_Toc379981853" w:history="1">
        <w:r w:rsidR="008C640D" w:rsidRPr="008B798D">
          <w:rPr>
            <w:rStyle w:val="Hyperlink"/>
            <w:noProof/>
          </w:rPr>
          <w:t>Table of Contents</w:t>
        </w:r>
        <w:r w:rsidR="008C640D">
          <w:rPr>
            <w:noProof/>
            <w:webHidden/>
          </w:rPr>
          <w:tab/>
        </w:r>
        <w:r w:rsidR="008C640D">
          <w:rPr>
            <w:noProof/>
            <w:webHidden/>
          </w:rPr>
          <w:fldChar w:fldCharType="begin"/>
        </w:r>
        <w:r w:rsidR="008C640D">
          <w:rPr>
            <w:noProof/>
            <w:webHidden/>
          </w:rPr>
          <w:instrText xml:space="preserve"> PAGEREF _Toc379981853 \h </w:instrText>
        </w:r>
        <w:r w:rsidR="008C640D">
          <w:rPr>
            <w:noProof/>
            <w:webHidden/>
          </w:rPr>
        </w:r>
        <w:r w:rsidR="008C640D">
          <w:rPr>
            <w:noProof/>
            <w:webHidden/>
          </w:rPr>
          <w:fldChar w:fldCharType="separate"/>
        </w:r>
        <w:r w:rsidR="008C640D">
          <w:rPr>
            <w:noProof/>
            <w:webHidden/>
          </w:rPr>
          <w:t>4</w:t>
        </w:r>
        <w:r w:rsidR="008C640D">
          <w:rPr>
            <w:noProof/>
            <w:webHidden/>
          </w:rPr>
          <w:fldChar w:fldCharType="end"/>
        </w:r>
      </w:hyperlink>
    </w:p>
    <w:p w14:paraId="5FFE9163" w14:textId="77777777" w:rsidR="008C640D" w:rsidRDefault="00AE5E43">
      <w:pPr>
        <w:pStyle w:val="TOC1"/>
        <w:rPr>
          <w:rFonts w:asciiTheme="minorHAnsi" w:eastAsiaTheme="minorEastAsia" w:hAnsiTheme="minorHAnsi" w:cstheme="minorBidi"/>
          <w:iCs w:val="0"/>
          <w:noProof/>
          <w:sz w:val="22"/>
          <w:szCs w:val="22"/>
          <w:lang w:eastAsia="zh-CN"/>
        </w:rPr>
      </w:pPr>
      <w:hyperlink w:anchor="_Toc379981854" w:history="1">
        <w:r w:rsidR="008C640D" w:rsidRPr="008B798D">
          <w:rPr>
            <w:rStyle w:val="Hyperlink"/>
            <w:noProof/>
          </w:rPr>
          <w:t>List of Figures</w:t>
        </w:r>
        <w:r w:rsidR="008C640D">
          <w:rPr>
            <w:noProof/>
            <w:webHidden/>
          </w:rPr>
          <w:tab/>
        </w:r>
        <w:r w:rsidR="008C640D">
          <w:rPr>
            <w:noProof/>
            <w:webHidden/>
          </w:rPr>
          <w:fldChar w:fldCharType="begin"/>
        </w:r>
        <w:r w:rsidR="008C640D">
          <w:rPr>
            <w:noProof/>
            <w:webHidden/>
          </w:rPr>
          <w:instrText xml:space="preserve"> PAGEREF _Toc379981854 \h </w:instrText>
        </w:r>
        <w:r w:rsidR="008C640D">
          <w:rPr>
            <w:noProof/>
            <w:webHidden/>
          </w:rPr>
        </w:r>
        <w:r w:rsidR="008C640D">
          <w:rPr>
            <w:noProof/>
            <w:webHidden/>
          </w:rPr>
          <w:fldChar w:fldCharType="separate"/>
        </w:r>
        <w:r w:rsidR="008C640D">
          <w:rPr>
            <w:noProof/>
            <w:webHidden/>
          </w:rPr>
          <w:t>5</w:t>
        </w:r>
        <w:r w:rsidR="008C640D">
          <w:rPr>
            <w:noProof/>
            <w:webHidden/>
          </w:rPr>
          <w:fldChar w:fldCharType="end"/>
        </w:r>
      </w:hyperlink>
    </w:p>
    <w:p w14:paraId="441C7B3A" w14:textId="77777777" w:rsidR="008C640D" w:rsidRDefault="00AE5E43">
      <w:pPr>
        <w:pStyle w:val="TOC1"/>
        <w:rPr>
          <w:rFonts w:asciiTheme="minorHAnsi" w:eastAsiaTheme="minorEastAsia" w:hAnsiTheme="minorHAnsi" w:cstheme="minorBidi"/>
          <w:iCs w:val="0"/>
          <w:noProof/>
          <w:sz w:val="22"/>
          <w:szCs w:val="22"/>
          <w:lang w:eastAsia="zh-CN"/>
        </w:rPr>
      </w:pPr>
      <w:hyperlink w:anchor="_Toc379981855" w:history="1">
        <w:r w:rsidR="008C640D" w:rsidRPr="008B798D">
          <w:rPr>
            <w:rStyle w:val="Hyperlink"/>
            <w:noProof/>
          </w:rPr>
          <w:t>List of Tables</w:t>
        </w:r>
        <w:r w:rsidR="008C640D">
          <w:rPr>
            <w:noProof/>
            <w:webHidden/>
          </w:rPr>
          <w:tab/>
        </w:r>
        <w:r w:rsidR="008C640D">
          <w:rPr>
            <w:noProof/>
            <w:webHidden/>
          </w:rPr>
          <w:fldChar w:fldCharType="begin"/>
        </w:r>
        <w:r w:rsidR="008C640D">
          <w:rPr>
            <w:noProof/>
            <w:webHidden/>
          </w:rPr>
          <w:instrText xml:space="preserve"> PAGEREF _Toc379981855 \h </w:instrText>
        </w:r>
        <w:r w:rsidR="008C640D">
          <w:rPr>
            <w:noProof/>
            <w:webHidden/>
          </w:rPr>
        </w:r>
        <w:r w:rsidR="008C640D">
          <w:rPr>
            <w:noProof/>
            <w:webHidden/>
          </w:rPr>
          <w:fldChar w:fldCharType="separate"/>
        </w:r>
        <w:r w:rsidR="008C640D">
          <w:rPr>
            <w:noProof/>
            <w:webHidden/>
          </w:rPr>
          <w:t>6</w:t>
        </w:r>
        <w:r w:rsidR="008C640D">
          <w:rPr>
            <w:noProof/>
            <w:webHidden/>
          </w:rPr>
          <w:fldChar w:fldCharType="end"/>
        </w:r>
      </w:hyperlink>
    </w:p>
    <w:p w14:paraId="13B02801" w14:textId="77777777" w:rsidR="008C640D" w:rsidRDefault="00AE5E43">
      <w:pPr>
        <w:pStyle w:val="TOC1"/>
        <w:rPr>
          <w:rFonts w:asciiTheme="minorHAnsi" w:eastAsiaTheme="minorEastAsia" w:hAnsiTheme="minorHAnsi" w:cstheme="minorBidi"/>
          <w:iCs w:val="0"/>
          <w:noProof/>
          <w:sz w:val="22"/>
          <w:szCs w:val="22"/>
          <w:lang w:eastAsia="zh-CN"/>
        </w:rPr>
      </w:pPr>
      <w:hyperlink w:anchor="_Toc379981856" w:history="1">
        <w:r w:rsidR="008C640D" w:rsidRPr="008B798D">
          <w:rPr>
            <w:rStyle w:val="Hyperlink"/>
            <w:noProof/>
          </w:rPr>
          <w:t>Preface</w:t>
        </w:r>
        <w:r w:rsidR="008C640D">
          <w:rPr>
            <w:noProof/>
            <w:webHidden/>
          </w:rPr>
          <w:tab/>
        </w:r>
        <w:r w:rsidR="008C640D">
          <w:rPr>
            <w:noProof/>
            <w:webHidden/>
          </w:rPr>
          <w:fldChar w:fldCharType="begin"/>
        </w:r>
        <w:r w:rsidR="008C640D">
          <w:rPr>
            <w:noProof/>
            <w:webHidden/>
          </w:rPr>
          <w:instrText xml:space="preserve"> PAGEREF _Toc379981856 \h </w:instrText>
        </w:r>
        <w:r w:rsidR="008C640D">
          <w:rPr>
            <w:noProof/>
            <w:webHidden/>
          </w:rPr>
        </w:r>
        <w:r w:rsidR="008C640D">
          <w:rPr>
            <w:noProof/>
            <w:webHidden/>
          </w:rPr>
          <w:fldChar w:fldCharType="separate"/>
        </w:r>
        <w:r w:rsidR="008C640D">
          <w:rPr>
            <w:noProof/>
            <w:webHidden/>
          </w:rPr>
          <w:t>7</w:t>
        </w:r>
        <w:r w:rsidR="008C640D">
          <w:rPr>
            <w:noProof/>
            <w:webHidden/>
          </w:rPr>
          <w:fldChar w:fldCharType="end"/>
        </w:r>
      </w:hyperlink>
    </w:p>
    <w:p w14:paraId="67FB7039" w14:textId="77777777" w:rsidR="008C640D" w:rsidRDefault="00AE5E43">
      <w:pPr>
        <w:pStyle w:val="TOC2"/>
        <w:rPr>
          <w:rFonts w:asciiTheme="minorHAnsi" w:eastAsiaTheme="minorEastAsia" w:hAnsiTheme="minorHAnsi" w:cstheme="minorBidi"/>
          <w:noProof/>
          <w:sz w:val="22"/>
          <w:szCs w:val="22"/>
          <w:lang w:eastAsia="zh-CN"/>
        </w:rPr>
      </w:pPr>
      <w:hyperlink w:anchor="_Toc379981857" w:history="1">
        <w:r w:rsidR="008C640D" w:rsidRPr="008B798D">
          <w:rPr>
            <w:rStyle w:val="Hyperlink"/>
            <w:noProof/>
          </w:rPr>
          <w:t>About this Guide</w:t>
        </w:r>
        <w:r w:rsidR="008C640D">
          <w:rPr>
            <w:noProof/>
            <w:webHidden/>
          </w:rPr>
          <w:tab/>
        </w:r>
        <w:r w:rsidR="008C640D">
          <w:rPr>
            <w:noProof/>
            <w:webHidden/>
          </w:rPr>
          <w:fldChar w:fldCharType="begin"/>
        </w:r>
        <w:r w:rsidR="008C640D">
          <w:rPr>
            <w:noProof/>
            <w:webHidden/>
          </w:rPr>
          <w:instrText xml:space="preserve"> PAGEREF _Toc379981857 \h </w:instrText>
        </w:r>
        <w:r w:rsidR="008C640D">
          <w:rPr>
            <w:noProof/>
            <w:webHidden/>
          </w:rPr>
        </w:r>
        <w:r w:rsidR="008C640D">
          <w:rPr>
            <w:noProof/>
            <w:webHidden/>
          </w:rPr>
          <w:fldChar w:fldCharType="separate"/>
        </w:r>
        <w:r w:rsidR="008C640D">
          <w:rPr>
            <w:noProof/>
            <w:webHidden/>
          </w:rPr>
          <w:t>7</w:t>
        </w:r>
        <w:r w:rsidR="008C640D">
          <w:rPr>
            <w:noProof/>
            <w:webHidden/>
          </w:rPr>
          <w:fldChar w:fldCharType="end"/>
        </w:r>
      </w:hyperlink>
    </w:p>
    <w:p w14:paraId="340D2DF3" w14:textId="77777777" w:rsidR="008C640D" w:rsidRDefault="00AE5E43">
      <w:pPr>
        <w:pStyle w:val="TOC2"/>
        <w:rPr>
          <w:rFonts w:asciiTheme="minorHAnsi" w:eastAsiaTheme="minorEastAsia" w:hAnsiTheme="minorHAnsi" w:cstheme="minorBidi"/>
          <w:noProof/>
          <w:sz w:val="22"/>
          <w:szCs w:val="22"/>
          <w:lang w:eastAsia="zh-CN"/>
        </w:rPr>
      </w:pPr>
      <w:hyperlink w:anchor="_Toc379981858" w:history="1">
        <w:r w:rsidR="008C640D" w:rsidRPr="008B798D">
          <w:rPr>
            <w:rStyle w:val="Hyperlink"/>
            <w:noProof/>
          </w:rPr>
          <w:t>Audience</w:t>
        </w:r>
        <w:r w:rsidR="008C640D">
          <w:rPr>
            <w:noProof/>
            <w:webHidden/>
          </w:rPr>
          <w:tab/>
        </w:r>
        <w:r w:rsidR="008C640D">
          <w:rPr>
            <w:noProof/>
            <w:webHidden/>
          </w:rPr>
          <w:fldChar w:fldCharType="begin"/>
        </w:r>
        <w:r w:rsidR="008C640D">
          <w:rPr>
            <w:noProof/>
            <w:webHidden/>
          </w:rPr>
          <w:instrText xml:space="preserve"> PAGEREF _Toc379981858 \h </w:instrText>
        </w:r>
        <w:r w:rsidR="008C640D">
          <w:rPr>
            <w:noProof/>
            <w:webHidden/>
          </w:rPr>
        </w:r>
        <w:r w:rsidR="008C640D">
          <w:rPr>
            <w:noProof/>
            <w:webHidden/>
          </w:rPr>
          <w:fldChar w:fldCharType="separate"/>
        </w:r>
        <w:r w:rsidR="008C640D">
          <w:rPr>
            <w:noProof/>
            <w:webHidden/>
          </w:rPr>
          <w:t>7</w:t>
        </w:r>
        <w:r w:rsidR="008C640D">
          <w:rPr>
            <w:noProof/>
            <w:webHidden/>
          </w:rPr>
          <w:fldChar w:fldCharType="end"/>
        </w:r>
      </w:hyperlink>
    </w:p>
    <w:p w14:paraId="78A884B0" w14:textId="77777777" w:rsidR="008C640D" w:rsidRDefault="00AE5E43">
      <w:pPr>
        <w:pStyle w:val="TOC2"/>
        <w:rPr>
          <w:rFonts w:asciiTheme="minorHAnsi" w:eastAsiaTheme="minorEastAsia" w:hAnsiTheme="minorHAnsi" w:cstheme="minorBidi"/>
          <w:noProof/>
          <w:sz w:val="22"/>
          <w:szCs w:val="22"/>
          <w:lang w:eastAsia="zh-CN"/>
        </w:rPr>
      </w:pPr>
      <w:hyperlink w:anchor="_Toc379981859" w:history="1">
        <w:r w:rsidR="008C640D" w:rsidRPr="008B798D">
          <w:rPr>
            <w:rStyle w:val="Hyperlink"/>
            <w:noProof/>
          </w:rPr>
          <w:t>Conventions</w:t>
        </w:r>
        <w:r w:rsidR="008C640D">
          <w:rPr>
            <w:noProof/>
            <w:webHidden/>
          </w:rPr>
          <w:tab/>
        </w:r>
        <w:r w:rsidR="008C640D">
          <w:rPr>
            <w:noProof/>
            <w:webHidden/>
          </w:rPr>
          <w:fldChar w:fldCharType="begin"/>
        </w:r>
        <w:r w:rsidR="008C640D">
          <w:rPr>
            <w:noProof/>
            <w:webHidden/>
          </w:rPr>
          <w:instrText xml:space="preserve"> PAGEREF _Toc379981859 \h </w:instrText>
        </w:r>
        <w:r w:rsidR="008C640D">
          <w:rPr>
            <w:noProof/>
            <w:webHidden/>
          </w:rPr>
        </w:r>
        <w:r w:rsidR="008C640D">
          <w:rPr>
            <w:noProof/>
            <w:webHidden/>
          </w:rPr>
          <w:fldChar w:fldCharType="separate"/>
        </w:r>
        <w:r w:rsidR="008C640D">
          <w:rPr>
            <w:noProof/>
            <w:webHidden/>
          </w:rPr>
          <w:t>7</w:t>
        </w:r>
        <w:r w:rsidR="008C640D">
          <w:rPr>
            <w:noProof/>
            <w:webHidden/>
          </w:rPr>
          <w:fldChar w:fldCharType="end"/>
        </w:r>
      </w:hyperlink>
    </w:p>
    <w:p w14:paraId="73F743BA" w14:textId="77777777" w:rsidR="008C640D" w:rsidRDefault="00AE5E43">
      <w:pPr>
        <w:pStyle w:val="TOC2"/>
        <w:rPr>
          <w:rFonts w:asciiTheme="minorHAnsi" w:eastAsiaTheme="minorEastAsia" w:hAnsiTheme="minorHAnsi" w:cstheme="minorBidi"/>
          <w:noProof/>
          <w:sz w:val="22"/>
          <w:szCs w:val="22"/>
          <w:lang w:eastAsia="zh-CN"/>
        </w:rPr>
      </w:pPr>
      <w:hyperlink w:anchor="_Toc379981860" w:history="1">
        <w:r w:rsidR="008C640D" w:rsidRPr="008B798D">
          <w:rPr>
            <w:rStyle w:val="Hyperlink"/>
            <w:noProof/>
          </w:rPr>
          <w:t>Abbreviations</w:t>
        </w:r>
        <w:r w:rsidR="008C640D">
          <w:rPr>
            <w:noProof/>
            <w:webHidden/>
          </w:rPr>
          <w:tab/>
        </w:r>
        <w:r w:rsidR="008C640D">
          <w:rPr>
            <w:noProof/>
            <w:webHidden/>
          </w:rPr>
          <w:fldChar w:fldCharType="begin"/>
        </w:r>
        <w:r w:rsidR="008C640D">
          <w:rPr>
            <w:noProof/>
            <w:webHidden/>
          </w:rPr>
          <w:instrText xml:space="preserve"> PAGEREF _Toc379981860 \h </w:instrText>
        </w:r>
        <w:r w:rsidR="008C640D">
          <w:rPr>
            <w:noProof/>
            <w:webHidden/>
          </w:rPr>
        </w:r>
        <w:r w:rsidR="008C640D">
          <w:rPr>
            <w:noProof/>
            <w:webHidden/>
          </w:rPr>
          <w:fldChar w:fldCharType="separate"/>
        </w:r>
        <w:r w:rsidR="008C640D">
          <w:rPr>
            <w:noProof/>
            <w:webHidden/>
          </w:rPr>
          <w:t>7</w:t>
        </w:r>
        <w:r w:rsidR="008C640D">
          <w:rPr>
            <w:noProof/>
            <w:webHidden/>
          </w:rPr>
          <w:fldChar w:fldCharType="end"/>
        </w:r>
      </w:hyperlink>
    </w:p>
    <w:p w14:paraId="6FEE3712" w14:textId="77777777" w:rsidR="008C640D" w:rsidRDefault="00AE5E43">
      <w:pPr>
        <w:pStyle w:val="TOC1"/>
        <w:tabs>
          <w:tab w:val="left" w:pos="403"/>
        </w:tabs>
        <w:rPr>
          <w:rFonts w:asciiTheme="minorHAnsi" w:eastAsiaTheme="minorEastAsia" w:hAnsiTheme="minorHAnsi" w:cstheme="minorBidi"/>
          <w:iCs w:val="0"/>
          <w:noProof/>
          <w:sz w:val="22"/>
          <w:szCs w:val="22"/>
          <w:lang w:eastAsia="zh-CN"/>
        </w:rPr>
      </w:pPr>
      <w:hyperlink w:anchor="_Toc379981861" w:history="1">
        <w:r w:rsidR="008C640D" w:rsidRPr="008B798D">
          <w:rPr>
            <w:rStyle w:val="Hyperlink"/>
            <w:noProof/>
          </w:rPr>
          <w:t>1</w:t>
        </w:r>
        <w:r w:rsidR="008C640D">
          <w:rPr>
            <w:rFonts w:asciiTheme="minorHAnsi" w:eastAsiaTheme="minorEastAsia" w:hAnsiTheme="minorHAnsi" w:cstheme="minorBidi"/>
            <w:iCs w:val="0"/>
            <w:noProof/>
            <w:sz w:val="22"/>
            <w:szCs w:val="22"/>
            <w:lang w:eastAsia="zh-CN"/>
          </w:rPr>
          <w:tab/>
        </w:r>
        <w:r w:rsidR="008C640D" w:rsidRPr="008B798D">
          <w:rPr>
            <w:rStyle w:val="Hyperlink"/>
            <w:noProof/>
          </w:rPr>
          <w:t>Check Quiz Existence for Episode</w:t>
        </w:r>
        <w:r w:rsidR="008C640D">
          <w:rPr>
            <w:noProof/>
            <w:webHidden/>
          </w:rPr>
          <w:tab/>
        </w:r>
        <w:r w:rsidR="008C640D">
          <w:rPr>
            <w:noProof/>
            <w:webHidden/>
          </w:rPr>
          <w:fldChar w:fldCharType="begin"/>
        </w:r>
        <w:r w:rsidR="008C640D">
          <w:rPr>
            <w:noProof/>
            <w:webHidden/>
          </w:rPr>
          <w:instrText xml:space="preserve"> PAGEREF _Toc379981861 \h </w:instrText>
        </w:r>
        <w:r w:rsidR="008C640D">
          <w:rPr>
            <w:noProof/>
            <w:webHidden/>
          </w:rPr>
        </w:r>
        <w:r w:rsidR="008C640D">
          <w:rPr>
            <w:noProof/>
            <w:webHidden/>
          </w:rPr>
          <w:fldChar w:fldCharType="separate"/>
        </w:r>
        <w:r w:rsidR="008C640D">
          <w:rPr>
            <w:noProof/>
            <w:webHidden/>
          </w:rPr>
          <w:t>9</w:t>
        </w:r>
        <w:r w:rsidR="008C640D">
          <w:rPr>
            <w:noProof/>
            <w:webHidden/>
          </w:rPr>
          <w:fldChar w:fldCharType="end"/>
        </w:r>
      </w:hyperlink>
    </w:p>
    <w:p w14:paraId="20C39B29" w14:textId="77777777" w:rsidR="008C640D" w:rsidRDefault="00AE5E43">
      <w:pPr>
        <w:pStyle w:val="TOC2"/>
        <w:tabs>
          <w:tab w:val="left" w:pos="80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zh-CN"/>
        </w:rPr>
      </w:pPr>
      <w:hyperlink w:anchor="_Toc379981862" w:history="1">
        <w:r w:rsidR="008C640D" w:rsidRPr="008B798D">
          <w:rPr>
            <w:rStyle w:val="Hyperlink"/>
            <w:noProof/>
          </w:rPr>
          <w:t>1.1</w:t>
        </w:r>
        <w:r w:rsidR="008C640D">
          <w:rPr>
            <w:rFonts w:asciiTheme="minorHAnsi" w:eastAsiaTheme="minorEastAsia" w:hAnsiTheme="minorHAnsi" w:cstheme="minorBidi"/>
            <w:noProof/>
            <w:sz w:val="22"/>
            <w:szCs w:val="22"/>
            <w:lang w:eastAsia="zh-CN"/>
          </w:rPr>
          <w:tab/>
        </w:r>
        <w:r w:rsidR="008C640D" w:rsidRPr="008B798D">
          <w:rPr>
            <w:rStyle w:val="Hyperlink"/>
            <w:noProof/>
          </w:rPr>
          <w:t>Interface url</w:t>
        </w:r>
        <w:r w:rsidR="008C640D">
          <w:rPr>
            <w:noProof/>
            <w:webHidden/>
          </w:rPr>
          <w:tab/>
        </w:r>
        <w:r w:rsidR="008C640D">
          <w:rPr>
            <w:noProof/>
            <w:webHidden/>
          </w:rPr>
          <w:fldChar w:fldCharType="begin"/>
        </w:r>
        <w:r w:rsidR="008C640D">
          <w:rPr>
            <w:noProof/>
            <w:webHidden/>
          </w:rPr>
          <w:instrText xml:space="preserve"> PAGEREF _Toc379981862 \h </w:instrText>
        </w:r>
        <w:r w:rsidR="008C640D">
          <w:rPr>
            <w:noProof/>
            <w:webHidden/>
          </w:rPr>
        </w:r>
        <w:r w:rsidR="008C640D">
          <w:rPr>
            <w:noProof/>
            <w:webHidden/>
          </w:rPr>
          <w:fldChar w:fldCharType="separate"/>
        </w:r>
        <w:r w:rsidR="008C640D">
          <w:rPr>
            <w:noProof/>
            <w:webHidden/>
          </w:rPr>
          <w:t>9</w:t>
        </w:r>
        <w:r w:rsidR="008C640D">
          <w:rPr>
            <w:noProof/>
            <w:webHidden/>
          </w:rPr>
          <w:fldChar w:fldCharType="end"/>
        </w:r>
      </w:hyperlink>
    </w:p>
    <w:p w14:paraId="0B2443D9" w14:textId="77777777" w:rsidR="008C640D" w:rsidRDefault="00AE5E43">
      <w:pPr>
        <w:pStyle w:val="TOC2"/>
        <w:tabs>
          <w:tab w:val="left" w:pos="80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zh-CN"/>
        </w:rPr>
      </w:pPr>
      <w:hyperlink w:anchor="_Toc379981863" w:history="1">
        <w:r w:rsidR="008C640D" w:rsidRPr="008B798D">
          <w:rPr>
            <w:rStyle w:val="Hyperlink"/>
            <w:noProof/>
          </w:rPr>
          <w:t>1.2</w:t>
        </w:r>
        <w:r w:rsidR="008C640D">
          <w:rPr>
            <w:rFonts w:asciiTheme="minorHAnsi" w:eastAsiaTheme="minorEastAsia" w:hAnsiTheme="minorHAnsi" w:cstheme="minorBidi"/>
            <w:noProof/>
            <w:sz w:val="22"/>
            <w:szCs w:val="22"/>
            <w:lang w:eastAsia="zh-CN"/>
          </w:rPr>
          <w:tab/>
        </w:r>
        <w:r w:rsidR="008C640D" w:rsidRPr="008B798D">
          <w:rPr>
            <w:rStyle w:val="Hyperlink"/>
            <w:noProof/>
          </w:rPr>
          <w:t>Error Response</w:t>
        </w:r>
        <w:r w:rsidR="008C640D">
          <w:rPr>
            <w:noProof/>
            <w:webHidden/>
          </w:rPr>
          <w:tab/>
        </w:r>
        <w:r w:rsidR="008C640D">
          <w:rPr>
            <w:noProof/>
            <w:webHidden/>
          </w:rPr>
          <w:fldChar w:fldCharType="begin"/>
        </w:r>
        <w:r w:rsidR="008C640D">
          <w:rPr>
            <w:noProof/>
            <w:webHidden/>
          </w:rPr>
          <w:instrText xml:space="preserve"> PAGEREF _Toc379981863 \h </w:instrText>
        </w:r>
        <w:r w:rsidR="008C640D">
          <w:rPr>
            <w:noProof/>
            <w:webHidden/>
          </w:rPr>
        </w:r>
        <w:r w:rsidR="008C640D">
          <w:rPr>
            <w:noProof/>
            <w:webHidden/>
          </w:rPr>
          <w:fldChar w:fldCharType="separate"/>
        </w:r>
        <w:r w:rsidR="008C640D">
          <w:rPr>
            <w:noProof/>
            <w:webHidden/>
          </w:rPr>
          <w:t>9</w:t>
        </w:r>
        <w:r w:rsidR="008C640D">
          <w:rPr>
            <w:noProof/>
            <w:webHidden/>
          </w:rPr>
          <w:fldChar w:fldCharType="end"/>
        </w:r>
      </w:hyperlink>
    </w:p>
    <w:p w14:paraId="094B880B" w14:textId="77777777" w:rsidR="008C640D" w:rsidRDefault="00AE5E43">
      <w:pPr>
        <w:pStyle w:val="TOC2"/>
        <w:tabs>
          <w:tab w:val="left" w:pos="80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zh-CN"/>
        </w:rPr>
      </w:pPr>
      <w:hyperlink w:anchor="_Toc379981864" w:history="1">
        <w:r w:rsidR="008C640D" w:rsidRPr="008B798D">
          <w:rPr>
            <w:rStyle w:val="Hyperlink"/>
            <w:noProof/>
          </w:rPr>
          <w:t>1.3</w:t>
        </w:r>
        <w:r w:rsidR="008C640D">
          <w:rPr>
            <w:rFonts w:asciiTheme="minorHAnsi" w:eastAsiaTheme="minorEastAsia" w:hAnsiTheme="minorHAnsi" w:cstheme="minorBidi"/>
            <w:noProof/>
            <w:sz w:val="22"/>
            <w:szCs w:val="22"/>
            <w:lang w:eastAsia="zh-CN"/>
          </w:rPr>
          <w:tab/>
        </w:r>
        <w:r w:rsidR="008C640D" w:rsidRPr="008B798D">
          <w:rPr>
            <w:rStyle w:val="Hyperlink"/>
            <w:noProof/>
          </w:rPr>
          <w:t>Success Response</w:t>
        </w:r>
        <w:r w:rsidR="008C640D">
          <w:rPr>
            <w:noProof/>
            <w:webHidden/>
          </w:rPr>
          <w:tab/>
        </w:r>
        <w:r w:rsidR="008C640D">
          <w:rPr>
            <w:noProof/>
            <w:webHidden/>
          </w:rPr>
          <w:fldChar w:fldCharType="begin"/>
        </w:r>
        <w:r w:rsidR="008C640D">
          <w:rPr>
            <w:noProof/>
            <w:webHidden/>
          </w:rPr>
          <w:instrText xml:space="preserve"> PAGEREF _Toc379981864 \h </w:instrText>
        </w:r>
        <w:r w:rsidR="008C640D">
          <w:rPr>
            <w:noProof/>
            <w:webHidden/>
          </w:rPr>
        </w:r>
        <w:r w:rsidR="008C640D">
          <w:rPr>
            <w:noProof/>
            <w:webHidden/>
          </w:rPr>
          <w:fldChar w:fldCharType="separate"/>
        </w:r>
        <w:r w:rsidR="008C640D">
          <w:rPr>
            <w:noProof/>
            <w:webHidden/>
          </w:rPr>
          <w:t>9</w:t>
        </w:r>
        <w:r w:rsidR="008C640D">
          <w:rPr>
            <w:noProof/>
            <w:webHidden/>
          </w:rPr>
          <w:fldChar w:fldCharType="end"/>
        </w:r>
      </w:hyperlink>
    </w:p>
    <w:p w14:paraId="31AEC7EB" w14:textId="77777777" w:rsidR="008C640D" w:rsidRDefault="00AE5E43">
      <w:pPr>
        <w:pStyle w:val="TOC1"/>
        <w:tabs>
          <w:tab w:val="left" w:pos="403"/>
        </w:tabs>
        <w:rPr>
          <w:rFonts w:asciiTheme="minorHAnsi" w:eastAsiaTheme="minorEastAsia" w:hAnsiTheme="minorHAnsi" w:cstheme="minorBidi"/>
          <w:iCs w:val="0"/>
          <w:noProof/>
          <w:sz w:val="22"/>
          <w:szCs w:val="22"/>
          <w:lang w:eastAsia="zh-CN"/>
        </w:rPr>
      </w:pPr>
      <w:hyperlink w:anchor="_Toc379981865" w:history="1">
        <w:r w:rsidR="008C640D" w:rsidRPr="008B798D">
          <w:rPr>
            <w:rStyle w:val="Hyperlink"/>
            <w:noProof/>
          </w:rPr>
          <w:t>2</w:t>
        </w:r>
        <w:r w:rsidR="008C640D">
          <w:rPr>
            <w:rFonts w:asciiTheme="minorHAnsi" w:eastAsiaTheme="minorEastAsia" w:hAnsiTheme="minorHAnsi" w:cstheme="minorBidi"/>
            <w:iCs w:val="0"/>
            <w:noProof/>
            <w:sz w:val="22"/>
            <w:szCs w:val="22"/>
            <w:lang w:eastAsia="zh-CN"/>
          </w:rPr>
          <w:tab/>
        </w:r>
        <w:r w:rsidR="008C640D" w:rsidRPr="008B798D">
          <w:rPr>
            <w:rStyle w:val="Hyperlink"/>
            <w:noProof/>
          </w:rPr>
          <w:t>Query Quiz for Episode</w:t>
        </w:r>
        <w:r w:rsidR="008C640D">
          <w:rPr>
            <w:noProof/>
            <w:webHidden/>
          </w:rPr>
          <w:tab/>
        </w:r>
        <w:r w:rsidR="008C640D">
          <w:rPr>
            <w:noProof/>
            <w:webHidden/>
          </w:rPr>
          <w:fldChar w:fldCharType="begin"/>
        </w:r>
        <w:r w:rsidR="008C640D">
          <w:rPr>
            <w:noProof/>
            <w:webHidden/>
          </w:rPr>
          <w:instrText xml:space="preserve"> PAGEREF _Toc379981865 \h </w:instrText>
        </w:r>
        <w:r w:rsidR="008C640D">
          <w:rPr>
            <w:noProof/>
            <w:webHidden/>
          </w:rPr>
        </w:r>
        <w:r w:rsidR="008C640D">
          <w:rPr>
            <w:noProof/>
            <w:webHidden/>
          </w:rPr>
          <w:fldChar w:fldCharType="separate"/>
        </w:r>
        <w:r w:rsidR="008C640D">
          <w:rPr>
            <w:noProof/>
            <w:webHidden/>
          </w:rPr>
          <w:t>9</w:t>
        </w:r>
        <w:r w:rsidR="008C640D">
          <w:rPr>
            <w:noProof/>
            <w:webHidden/>
          </w:rPr>
          <w:fldChar w:fldCharType="end"/>
        </w:r>
      </w:hyperlink>
    </w:p>
    <w:p w14:paraId="19384582" w14:textId="77777777" w:rsidR="008C640D" w:rsidRDefault="00AE5E43">
      <w:pPr>
        <w:pStyle w:val="TOC2"/>
        <w:tabs>
          <w:tab w:val="left" w:pos="80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zh-CN"/>
        </w:rPr>
      </w:pPr>
      <w:hyperlink w:anchor="_Toc379981866" w:history="1">
        <w:r w:rsidR="008C640D" w:rsidRPr="008B798D">
          <w:rPr>
            <w:rStyle w:val="Hyperlink"/>
            <w:noProof/>
          </w:rPr>
          <w:t>2.1</w:t>
        </w:r>
        <w:r w:rsidR="008C640D">
          <w:rPr>
            <w:rFonts w:asciiTheme="minorHAnsi" w:eastAsiaTheme="minorEastAsia" w:hAnsiTheme="minorHAnsi" w:cstheme="minorBidi"/>
            <w:noProof/>
            <w:sz w:val="22"/>
            <w:szCs w:val="22"/>
            <w:lang w:eastAsia="zh-CN"/>
          </w:rPr>
          <w:tab/>
        </w:r>
        <w:r w:rsidR="008C640D" w:rsidRPr="008B798D">
          <w:rPr>
            <w:rStyle w:val="Hyperlink"/>
            <w:noProof/>
          </w:rPr>
          <w:t>Interface url</w:t>
        </w:r>
        <w:r w:rsidR="008C640D">
          <w:rPr>
            <w:noProof/>
            <w:webHidden/>
          </w:rPr>
          <w:tab/>
        </w:r>
        <w:r w:rsidR="008C640D">
          <w:rPr>
            <w:noProof/>
            <w:webHidden/>
          </w:rPr>
          <w:fldChar w:fldCharType="begin"/>
        </w:r>
        <w:r w:rsidR="008C640D">
          <w:rPr>
            <w:noProof/>
            <w:webHidden/>
          </w:rPr>
          <w:instrText xml:space="preserve"> PAGEREF _Toc379981866 \h </w:instrText>
        </w:r>
        <w:r w:rsidR="008C640D">
          <w:rPr>
            <w:noProof/>
            <w:webHidden/>
          </w:rPr>
        </w:r>
        <w:r w:rsidR="008C640D">
          <w:rPr>
            <w:noProof/>
            <w:webHidden/>
          </w:rPr>
          <w:fldChar w:fldCharType="separate"/>
        </w:r>
        <w:r w:rsidR="008C640D">
          <w:rPr>
            <w:noProof/>
            <w:webHidden/>
          </w:rPr>
          <w:t>10</w:t>
        </w:r>
        <w:r w:rsidR="008C640D">
          <w:rPr>
            <w:noProof/>
            <w:webHidden/>
          </w:rPr>
          <w:fldChar w:fldCharType="end"/>
        </w:r>
      </w:hyperlink>
    </w:p>
    <w:p w14:paraId="1ECF5C7A" w14:textId="77777777" w:rsidR="008C640D" w:rsidRDefault="00AE5E43">
      <w:pPr>
        <w:pStyle w:val="TOC2"/>
        <w:tabs>
          <w:tab w:val="left" w:pos="80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zh-CN"/>
        </w:rPr>
      </w:pPr>
      <w:hyperlink w:anchor="_Toc379981867" w:history="1">
        <w:r w:rsidR="008C640D" w:rsidRPr="008B798D">
          <w:rPr>
            <w:rStyle w:val="Hyperlink"/>
            <w:noProof/>
          </w:rPr>
          <w:t>2.2</w:t>
        </w:r>
        <w:r w:rsidR="008C640D">
          <w:rPr>
            <w:rFonts w:asciiTheme="minorHAnsi" w:eastAsiaTheme="minorEastAsia" w:hAnsiTheme="minorHAnsi" w:cstheme="minorBidi"/>
            <w:noProof/>
            <w:sz w:val="22"/>
            <w:szCs w:val="22"/>
            <w:lang w:eastAsia="zh-CN"/>
          </w:rPr>
          <w:tab/>
        </w:r>
        <w:r w:rsidR="008C640D" w:rsidRPr="008B798D">
          <w:rPr>
            <w:rStyle w:val="Hyperlink"/>
            <w:noProof/>
          </w:rPr>
          <w:t>Error Response</w:t>
        </w:r>
        <w:r w:rsidR="008C640D">
          <w:rPr>
            <w:noProof/>
            <w:webHidden/>
          </w:rPr>
          <w:tab/>
        </w:r>
        <w:r w:rsidR="008C640D">
          <w:rPr>
            <w:noProof/>
            <w:webHidden/>
          </w:rPr>
          <w:fldChar w:fldCharType="begin"/>
        </w:r>
        <w:r w:rsidR="008C640D">
          <w:rPr>
            <w:noProof/>
            <w:webHidden/>
          </w:rPr>
          <w:instrText xml:space="preserve"> PAGEREF _Toc379981867 \h </w:instrText>
        </w:r>
        <w:r w:rsidR="008C640D">
          <w:rPr>
            <w:noProof/>
            <w:webHidden/>
          </w:rPr>
        </w:r>
        <w:r w:rsidR="008C640D">
          <w:rPr>
            <w:noProof/>
            <w:webHidden/>
          </w:rPr>
          <w:fldChar w:fldCharType="separate"/>
        </w:r>
        <w:r w:rsidR="008C640D">
          <w:rPr>
            <w:noProof/>
            <w:webHidden/>
          </w:rPr>
          <w:t>10</w:t>
        </w:r>
        <w:r w:rsidR="008C640D">
          <w:rPr>
            <w:noProof/>
            <w:webHidden/>
          </w:rPr>
          <w:fldChar w:fldCharType="end"/>
        </w:r>
      </w:hyperlink>
    </w:p>
    <w:p w14:paraId="141B7C68" w14:textId="77777777" w:rsidR="008C640D" w:rsidRDefault="00AE5E43">
      <w:pPr>
        <w:pStyle w:val="TOC2"/>
        <w:tabs>
          <w:tab w:val="left" w:pos="800"/>
        </w:tabs>
        <w:rPr>
          <w:rFonts w:asciiTheme="minorHAnsi" w:eastAsiaTheme="minorEastAsia" w:hAnsiTheme="minorHAnsi" w:cstheme="minorBidi"/>
          <w:noProof/>
          <w:sz w:val="22"/>
          <w:szCs w:val="22"/>
          <w:lang w:eastAsia="zh-CN"/>
        </w:rPr>
      </w:pPr>
      <w:hyperlink w:anchor="_Toc379981868" w:history="1">
        <w:r w:rsidR="008C640D" w:rsidRPr="008B798D">
          <w:rPr>
            <w:rStyle w:val="Hyperlink"/>
            <w:noProof/>
          </w:rPr>
          <w:t>2.3</w:t>
        </w:r>
        <w:r w:rsidR="008C640D">
          <w:rPr>
            <w:rFonts w:asciiTheme="minorHAnsi" w:eastAsiaTheme="minorEastAsia" w:hAnsiTheme="minorHAnsi" w:cstheme="minorBidi"/>
            <w:noProof/>
            <w:sz w:val="22"/>
            <w:szCs w:val="22"/>
            <w:lang w:eastAsia="zh-CN"/>
          </w:rPr>
          <w:tab/>
        </w:r>
        <w:r w:rsidR="008C640D" w:rsidRPr="008B798D">
          <w:rPr>
            <w:rStyle w:val="Hyperlink"/>
            <w:noProof/>
          </w:rPr>
          <w:t>Success Response</w:t>
        </w:r>
        <w:r w:rsidR="008C640D">
          <w:rPr>
            <w:noProof/>
            <w:webHidden/>
          </w:rPr>
          <w:tab/>
        </w:r>
        <w:r w:rsidR="008C640D">
          <w:rPr>
            <w:noProof/>
            <w:webHidden/>
          </w:rPr>
          <w:fldChar w:fldCharType="begin"/>
        </w:r>
        <w:r w:rsidR="008C640D">
          <w:rPr>
            <w:noProof/>
            <w:webHidden/>
          </w:rPr>
          <w:instrText xml:space="preserve"> PAGEREF _Toc379981868 \h </w:instrText>
        </w:r>
        <w:r w:rsidR="008C640D">
          <w:rPr>
            <w:noProof/>
            <w:webHidden/>
          </w:rPr>
        </w:r>
        <w:r w:rsidR="008C640D">
          <w:rPr>
            <w:noProof/>
            <w:webHidden/>
          </w:rPr>
          <w:fldChar w:fldCharType="separate"/>
        </w:r>
        <w:r w:rsidR="008C640D">
          <w:rPr>
            <w:noProof/>
            <w:webHidden/>
          </w:rPr>
          <w:t>10</w:t>
        </w:r>
        <w:r w:rsidR="008C640D">
          <w:rPr>
            <w:noProof/>
            <w:webHidden/>
          </w:rPr>
          <w:fldChar w:fldCharType="end"/>
        </w:r>
      </w:hyperlink>
    </w:p>
    <w:p w14:paraId="7D804B37" w14:textId="77777777" w:rsidR="008C640D" w:rsidRDefault="00AE5E43">
      <w:pPr>
        <w:pStyle w:val="TOC3"/>
        <w:tabs>
          <w:tab w:val="left" w:pos="1120"/>
        </w:tabs>
        <w:rPr>
          <w:rFonts w:asciiTheme="minorHAnsi" w:eastAsiaTheme="minorEastAsia" w:hAnsiTheme="minorHAnsi" w:cstheme="minorBidi"/>
          <w:iCs w:val="0"/>
          <w:sz w:val="22"/>
          <w:szCs w:val="22"/>
          <w:lang w:eastAsia="zh-CN"/>
        </w:rPr>
      </w:pPr>
      <w:hyperlink w:anchor="_Toc379981869" w:history="1">
        <w:r w:rsidR="008C640D" w:rsidRPr="008B798D">
          <w:rPr>
            <w:rStyle w:val="Hyperlink"/>
          </w:rPr>
          <w:t>2.3.1</w:t>
        </w:r>
        <w:r w:rsidR="008C640D">
          <w:rPr>
            <w:rFonts w:asciiTheme="minorHAnsi" w:eastAsiaTheme="minorEastAsia" w:hAnsiTheme="minorHAnsi" w:cstheme="minorBidi"/>
            <w:iCs w:val="0"/>
            <w:sz w:val="22"/>
            <w:szCs w:val="22"/>
            <w:lang w:eastAsia="zh-CN"/>
          </w:rPr>
          <w:tab/>
        </w:r>
        <w:r w:rsidR="008C640D" w:rsidRPr="008B798D">
          <w:rPr>
            <w:rStyle w:val="Hyperlink"/>
          </w:rPr>
          <w:t>MultiChoice1</w:t>
        </w:r>
        <w:r w:rsidR="008C640D">
          <w:rPr>
            <w:webHidden/>
          </w:rPr>
          <w:tab/>
        </w:r>
        <w:r w:rsidR="008C640D">
          <w:rPr>
            <w:webHidden/>
          </w:rPr>
          <w:fldChar w:fldCharType="begin"/>
        </w:r>
        <w:r w:rsidR="008C640D">
          <w:rPr>
            <w:webHidden/>
          </w:rPr>
          <w:instrText xml:space="preserve"> PAGEREF _Toc379981869 \h </w:instrText>
        </w:r>
        <w:r w:rsidR="008C640D">
          <w:rPr>
            <w:webHidden/>
          </w:rPr>
        </w:r>
        <w:r w:rsidR="008C640D">
          <w:rPr>
            <w:webHidden/>
          </w:rPr>
          <w:fldChar w:fldCharType="separate"/>
        </w:r>
        <w:r w:rsidR="008C640D">
          <w:rPr>
            <w:webHidden/>
          </w:rPr>
          <w:t>11</w:t>
        </w:r>
        <w:r w:rsidR="008C640D">
          <w:rPr>
            <w:webHidden/>
          </w:rPr>
          <w:fldChar w:fldCharType="end"/>
        </w:r>
      </w:hyperlink>
    </w:p>
    <w:p w14:paraId="3DD267FB" w14:textId="77777777" w:rsidR="008C640D" w:rsidRDefault="00AE5E43">
      <w:pPr>
        <w:pStyle w:val="TOC3"/>
        <w:tabs>
          <w:tab w:val="left" w:pos="1120"/>
        </w:tabs>
        <w:rPr>
          <w:rFonts w:asciiTheme="minorHAnsi" w:eastAsiaTheme="minorEastAsia" w:hAnsiTheme="minorHAnsi" w:cstheme="minorBidi"/>
          <w:iCs w:val="0"/>
          <w:sz w:val="22"/>
          <w:szCs w:val="22"/>
          <w:lang w:eastAsia="zh-CN"/>
        </w:rPr>
      </w:pPr>
      <w:hyperlink w:anchor="_Toc379981870" w:history="1">
        <w:r w:rsidR="008C640D" w:rsidRPr="008B798D">
          <w:rPr>
            <w:rStyle w:val="Hyperlink"/>
          </w:rPr>
          <w:t>2.3.2</w:t>
        </w:r>
        <w:r w:rsidR="008C640D">
          <w:rPr>
            <w:rFonts w:asciiTheme="minorHAnsi" w:eastAsiaTheme="minorEastAsia" w:hAnsiTheme="minorHAnsi" w:cstheme="minorBidi"/>
            <w:iCs w:val="0"/>
            <w:sz w:val="22"/>
            <w:szCs w:val="22"/>
            <w:lang w:eastAsia="zh-CN"/>
          </w:rPr>
          <w:tab/>
        </w:r>
        <w:r w:rsidR="008C640D" w:rsidRPr="008B798D">
          <w:rPr>
            <w:rStyle w:val="Hyperlink"/>
          </w:rPr>
          <w:t>MultiChoice2</w:t>
        </w:r>
        <w:r w:rsidR="008C640D">
          <w:rPr>
            <w:webHidden/>
          </w:rPr>
          <w:tab/>
        </w:r>
        <w:r w:rsidR="008C640D">
          <w:rPr>
            <w:webHidden/>
          </w:rPr>
          <w:fldChar w:fldCharType="begin"/>
        </w:r>
        <w:r w:rsidR="008C640D">
          <w:rPr>
            <w:webHidden/>
          </w:rPr>
          <w:instrText xml:space="preserve"> PAGEREF _Toc379981870 \h </w:instrText>
        </w:r>
        <w:r w:rsidR="008C640D">
          <w:rPr>
            <w:webHidden/>
          </w:rPr>
        </w:r>
        <w:r w:rsidR="008C640D">
          <w:rPr>
            <w:webHidden/>
          </w:rPr>
          <w:fldChar w:fldCharType="separate"/>
        </w:r>
        <w:r w:rsidR="008C640D">
          <w:rPr>
            <w:webHidden/>
          </w:rPr>
          <w:t>11</w:t>
        </w:r>
        <w:r w:rsidR="008C640D">
          <w:rPr>
            <w:webHidden/>
          </w:rPr>
          <w:fldChar w:fldCharType="end"/>
        </w:r>
      </w:hyperlink>
    </w:p>
    <w:p w14:paraId="4BEBCA58" w14:textId="77777777" w:rsidR="008C640D" w:rsidRDefault="00AE5E43">
      <w:pPr>
        <w:pStyle w:val="TOC3"/>
        <w:tabs>
          <w:tab w:val="left" w:pos="1120"/>
        </w:tabs>
        <w:rPr>
          <w:rFonts w:asciiTheme="minorHAnsi" w:eastAsiaTheme="minorEastAsia" w:hAnsiTheme="minorHAnsi" w:cstheme="minorBidi"/>
          <w:iCs w:val="0"/>
          <w:sz w:val="22"/>
          <w:szCs w:val="22"/>
          <w:lang w:eastAsia="zh-CN"/>
        </w:rPr>
      </w:pPr>
      <w:hyperlink w:anchor="_Toc379981871" w:history="1">
        <w:r w:rsidR="008C640D" w:rsidRPr="008B798D">
          <w:rPr>
            <w:rStyle w:val="Hyperlink"/>
          </w:rPr>
          <w:t>2.3.3</w:t>
        </w:r>
        <w:r w:rsidR="008C640D">
          <w:rPr>
            <w:rFonts w:asciiTheme="minorHAnsi" w:eastAsiaTheme="minorEastAsia" w:hAnsiTheme="minorHAnsi" w:cstheme="minorBidi"/>
            <w:iCs w:val="0"/>
            <w:sz w:val="22"/>
            <w:szCs w:val="22"/>
            <w:lang w:eastAsia="zh-CN"/>
          </w:rPr>
          <w:tab/>
        </w:r>
        <w:r w:rsidR="008C640D" w:rsidRPr="008B798D">
          <w:rPr>
            <w:rStyle w:val="Hyperlink"/>
          </w:rPr>
          <w:t>MultiChoice3</w:t>
        </w:r>
        <w:r w:rsidR="008C640D">
          <w:rPr>
            <w:webHidden/>
          </w:rPr>
          <w:tab/>
        </w:r>
        <w:r w:rsidR="008C640D">
          <w:rPr>
            <w:webHidden/>
          </w:rPr>
          <w:fldChar w:fldCharType="begin"/>
        </w:r>
        <w:r w:rsidR="008C640D">
          <w:rPr>
            <w:webHidden/>
          </w:rPr>
          <w:instrText xml:space="preserve"> PAGEREF _Toc379981871 \h </w:instrText>
        </w:r>
        <w:r w:rsidR="008C640D">
          <w:rPr>
            <w:webHidden/>
          </w:rPr>
        </w:r>
        <w:r w:rsidR="008C640D">
          <w:rPr>
            <w:webHidden/>
          </w:rPr>
          <w:fldChar w:fldCharType="separate"/>
        </w:r>
        <w:r w:rsidR="008C640D">
          <w:rPr>
            <w:webHidden/>
          </w:rPr>
          <w:t>12</w:t>
        </w:r>
        <w:r w:rsidR="008C640D">
          <w:rPr>
            <w:webHidden/>
          </w:rPr>
          <w:fldChar w:fldCharType="end"/>
        </w:r>
      </w:hyperlink>
    </w:p>
    <w:p w14:paraId="2FBE7AB8" w14:textId="77777777" w:rsidR="008C640D" w:rsidRDefault="00AE5E43">
      <w:pPr>
        <w:pStyle w:val="TOC3"/>
        <w:tabs>
          <w:tab w:val="left" w:pos="1120"/>
        </w:tabs>
        <w:rPr>
          <w:rFonts w:asciiTheme="minorHAnsi" w:eastAsiaTheme="minorEastAsia" w:hAnsiTheme="minorHAnsi" w:cstheme="minorBidi"/>
          <w:iCs w:val="0"/>
          <w:sz w:val="22"/>
          <w:szCs w:val="22"/>
          <w:lang w:eastAsia="zh-CN"/>
        </w:rPr>
      </w:pPr>
      <w:hyperlink w:anchor="_Toc379981872" w:history="1">
        <w:r w:rsidR="008C640D" w:rsidRPr="008B798D">
          <w:rPr>
            <w:rStyle w:val="Hyperlink"/>
          </w:rPr>
          <w:t>2.3.4</w:t>
        </w:r>
        <w:r w:rsidR="008C640D">
          <w:rPr>
            <w:rFonts w:asciiTheme="minorHAnsi" w:eastAsiaTheme="minorEastAsia" w:hAnsiTheme="minorHAnsi" w:cstheme="minorBidi"/>
            <w:iCs w:val="0"/>
            <w:sz w:val="22"/>
            <w:szCs w:val="22"/>
            <w:lang w:eastAsia="zh-CN"/>
          </w:rPr>
          <w:tab/>
        </w:r>
        <w:r w:rsidR="008C640D" w:rsidRPr="008B798D">
          <w:rPr>
            <w:rStyle w:val="Hyperlink"/>
          </w:rPr>
          <w:t>Matching</w:t>
        </w:r>
        <w:r w:rsidR="008C640D">
          <w:rPr>
            <w:webHidden/>
          </w:rPr>
          <w:tab/>
        </w:r>
        <w:r w:rsidR="008C640D">
          <w:rPr>
            <w:webHidden/>
          </w:rPr>
          <w:fldChar w:fldCharType="begin"/>
        </w:r>
        <w:r w:rsidR="008C640D">
          <w:rPr>
            <w:webHidden/>
          </w:rPr>
          <w:instrText xml:space="preserve"> PAGEREF _Toc379981872 \h </w:instrText>
        </w:r>
        <w:r w:rsidR="008C640D">
          <w:rPr>
            <w:webHidden/>
          </w:rPr>
        </w:r>
        <w:r w:rsidR="008C640D">
          <w:rPr>
            <w:webHidden/>
          </w:rPr>
          <w:fldChar w:fldCharType="separate"/>
        </w:r>
        <w:r w:rsidR="008C640D">
          <w:rPr>
            <w:webHidden/>
          </w:rPr>
          <w:t>13</w:t>
        </w:r>
        <w:r w:rsidR="008C640D">
          <w:rPr>
            <w:webHidden/>
          </w:rPr>
          <w:fldChar w:fldCharType="end"/>
        </w:r>
      </w:hyperlink>
    </w:p>
    <w:p w14:paraId="3976BC23" w14:textId="77777777" w:rsidR="008C640D" w:rsidRDefault="00AE5E43">
      <w:pPr>
        <w:pStyle w:val="TOC3"/>
        <w:tabs>
          <w:tab w:val="left" w:pos="1120"/>
        </w:tabs>
        <w:rPr>
          <w:rFonts w:asciiTheme="minorHAnsi" w:eastAsiaTheme="minorEastAsia" w:hAnsiTheme="minorHAnsi" w:cstheme="minorBidi"/>
          <w:iCs w:val="0"/>
          <w:sz w:val="22"/>
          <w:szCs w:val="22"/>
          <w:lang w:eastAsia="zh-CN"/>
        </w:rPr>
      </w:pPr>
      <w:hyperlink w:anchor="_Toc379981873" w:history="1">
        <w:r w:rsidR="008C640D" w:rsidRPr="008B798D">
          <w:rPr>
            <w:rStyle w:val="Hyperlink"/>
          </w:rPr>
          <w:t>2.3.5</w:t>
        </w:r>
        <w:r w:rsidR="008C640D">
          <w:rPr>
            <w:rFonts w:asciiTheme="minorHAnsi" w:eastAsiaTheme="minorEastAsia" w:hAnsiTheme="minorHAnsi" w:cstheme="minorBidi"/>
            <w:iCs w:val="0"/>
            <w:sz w:val="22"/>
            <w:szCs w:val="22"/>
            <w:lang w:eastAsia="zh-CN"/>
          </w:rPr>
          <w:tab/>
        </w:r>
        <w:r w:rsidR="008C640D" w:rsidRPr="008B798D">
          <w:rPr>
            <w:rStyle w:val="Hyperlink"/>
          </w:rPr>
          <w:t>Bingo</w:t>
        </w:r>
        <w:r w:rsidR="008C640D">
          <w:rPr>
            <w:webHidden/>
          </w:rPr>
          <w:tab/>
        </w:r>
        <w:r w:rsidR="008C640D">
          <w:rPr>
            <w:webHidden/>
          </w:rPr>
          <w:fldChar w:fldCharType="begin"/>
        </w:r>
        <w:r w:rsidR="008C640D">
          <w:rPr>
            <w:webHidden/>
          </w:rPr>
          <w:instrText xml:space="preserve"> PAGEREF _Toc379981873 \h </w:instrText>
        </w:r>
        <w:r w:rsidR="008C640D">
          <w:rPr>
            <w:webHidden/>
          </w:rPr>
        </w:r>
        <w:r w:rsidR="008C640D">
          <w:rPr>
            <w:webHidden/>
          </w:rPr>
          <w:fldChar w:fldCharType="separate"/>
        </w:r>
        <w:r w:rsidR="008C640D">
          <w:rPr>
            <w:webHidden/>
          </w:rPr>
          <w:t>14</w:t>
        </w:r>
        <w:r w:rsidR="008C640D">
          <w:rPr>
            <w:webHidden/>
          </w:rPr>
          <w:fldChar w:fldCharType="end"/>
        </w:r>
      </w:hyperlink>
    </w:p>
    <w:p w14:paraId="1B1C55A5" w14:textId="77777777" w:rsidR="008C640D" w:rsidRDefault="00AE5E43">
      <w:pPr>
        <w:pStyle w:val="TOC3"/>
        <w:tabs>
          <w:tab w:val="left" w:pos="1120"/>
        </w:tabs>
        <w:rPr>
          <w:rFonts w:asciiTheme="minorHAnsi" w:eastAsiaTheme="minorEastAsia" w:hAnsiTheme="minorHAnsi" w:cstheme="minorBidi"/>
          <w:iCs w:val="0"/>
          <w:sz w:val="22"/>
          <w:szCs w:val="22"/>
          <w:lang w:eastAsia="zh-CN"/>
        </w:rPr>
      </w:pPr>
      <w:hyperlink w:anchor="_Toc379981874" w:history="1">
        <w:r w:rsidR="008C640D" w:rsidRPr="008B798D">
          <w:rPr>
            <w:rStyle w:val="Hyperlink"/>
          </w:rPr>
          <w:t>2.3.6</w:t>
        </w:r>
        <w:r w:rsidR="008C640D">
          <w:rPr>
            <w:rFonts w:asciiTheme="minorHAnsi" w:eastAsiaTheme="minorEastAsia" w:hAnsiTheme="minorHAnsi" w:cstheme="minorBidi"/>
            <w:iCs w:val="0"/>
            <w:sz w:val="22"/>
            <w:szCs w:val="22"/>
            <w:lang w:eastAsia="zh-CN"/>
          </w:rPr>
          <w:tab/>
        </w:r>
        <w:r w:rsidR="008C640D" w:rsidRPr="008B798D">
          <w:rPr>
            <w:rStyle w:val="Hyperlink"/>
          </w:rPr>
          <w:t>Sequence</w:t>
        </w:r>
        <w:r w:rsidR="008C640D">
          <w:rPr>
            <w:webHidden/>
          </w:rPr>
          <w:tab/>
        </w:r>
        <w:r w:rsidR="008C640D">
          <w:rPr>
            <w:webHidden/>
          </w:rPr>
          <w:fldChar w:fldCharType="begin"/>
        </w:r>
        <w:r w:rsidR="008C640D">
          <w:rPr>
            <w:webHidden/>
          </w:rPr>
          <w:instrText xml:space="preserve"> PAGEREF _Toc379981874 \h </w:instrText>
        </w:r>
        <w:r w:rsidR="008C640D">
          <w:rPr>
            <w:webHidden/>
          </w:rPr>
        </w:r>
        <w:r w:rsidR="008C640D">
          <w:rPr>
            <w:webHidden/>
          </w:rPr>
          <w:fldChar w:fldCharType="separate"/>
        </w:r>
        <w:r w:rsidR="008C640D">
          <w:rPr>
            <w:webHidden/>
          </w:rPr>
          <w:t>15</w:t>
        </w:r>
        <w:r w:rsidR="008C640D">
          <w:rPr>
            <w:webHidden/>
          </w:rPr>
          <w:fldChar w:fldCharType="end"/>
        </w:r>
      </w:hyperlink>
    </w:p>
    <w:p w14:paraId="290E66FF" w14:textId="77777777" w:rsidR="008C640D" w:rsidRDefault="00AE5E43">
      <w:pPr>
        <w:pStyle w:val="TOC3"/>
        <w:tabs>
          <w:tab w:val="left" w:pos="1120"/>
        </w:tabs>
        <w:rPr>
          <w:rFonts w:asciiTheme="minorHAnsi" w:eastAsiaTheme="minorEastAsia" w:hAnsiTheme="minorHAnsi" w:cstheme="minorBidi"/>
          <w:iCs w:val="0"/>
          <w:sz w:val="22"/>
          <w:szCs w:val="22"/>
          <w:lang w:eastAsia="zh-CN"/>
        </w:rPr>
      </w:pPr>
      <w:hyperlink w:anchor="_Toc379981875" w:history="1">
        <w:r w:rsidR="008C640D" w:rsidRPr="008B798D">
          <w:rPr>
            <w:rStyle w:val="Hyperlink"/>
          </w:rPr>
          <w:t>2.3.7</w:t>
        </w:r>
        <w:r w:rsidR="008C640D">
          <w:rPr>
            <w:rFonts w:asciiTheme="minorHAnsi" w:eastAsiaTheme="minorEastAsia" w:hAnsiTheme="minorHAnsi" w:cstheme="minorBidi"/>
            <w:iCs w:val="0"/>
            <w:sz w:val="22"/>
            <w:szCs w:val="22"/>
            <w:lang w:eastAsia="zh-CN"/>
          </w:rPr>
          <w:tab/>
        </w:r>
        <w:r w:rsidR="008C640D" w:rsidRPr="008B798D">
          <w:rPr>
            <w:rStyle w:val="Hyperlink"/>
          </w:rPr>
          <w:t>CatchItWord</w:t>
        </w:r>
        <w:r w:rsidR="008C640D">
          <w:rPr>
            <w:webHidden/>
          </w:rPr>
          <w:tab/>
        </w:r>
        <w:r w:rsidR="008C640D">
          <w:rPr>
            <w:webHidden/>
          </w:rPr>
          <w:fldChar w:fldCharType="begin"/>
        </w:r>
        <w:r w:rsidR="008C640D">
          <w:rPr>
            <w:webHidden/>
          </w:rPr>
          <w:instrText xml:space="preserve"> PAGEREF _Toc379981875 \h </w:instrText>
        </w:r>
        <w:r w:rsidR="008C640D">
          <w:rPr>
            <w:webHidden/>
          </w:rPr>
        </w:r>
        <w:r w:rsidR="008C640D">
          <w:rPr>
            <w:webHidden/>
          </w:rPr>
          <w:fldChar w:fldCharType="separate"/>
        </w:r>
        <w:r w:rsidR="008C640D">
          <w:rPr>
            <w:webHidden/>
          </w:rPr>
          <w:t>16</w:t>
        </w:r>
        <w:r w:rsidR="008C640D">
          <w:rPr>
            <w:webHidden/>
          </w:rPr>
          <w:fldChar w:fldCharType="end"/>
        </w:r>
      </w:hyperlink>
    </w:p>
    <w:p w14:paraId="28920620" w14:textId="77777777" w:rsidR="008C640D" w:rsidRDefault="00AE5E43">
      <w:pPr>
        <w:pStyle w:val="TOC3"/>
        <w:tabs>
          <w:tab w:val="left" w:pos="1120"/>
        </w:tabs>
        <w:rPr>
          <w:rFonts w:asciiTheme="minorHAnsi" w:eastAsiaTheme="minorEastAsia" w:hAnsiTheme="minorHAnsi" w:cstheme="minorBidi"/>
          <w:iCs w:val="0"/>
          <w:sz w:val="22"/>
          <w:szCs w:val="22"/>
          <w:lang w:eastAsia="zh-CN"/>
        </w:rPr>
      </w:pPr>
      <w:hyperlink w:anchor="_Toc379981876" w:history="1">
        <w:r w:rsidR="008C640D" w:rsidRPr="008B798D">
          <w:rPr>
            <w:rStyle w:val="Hyperlink"/>
          </w:rPr>
          <w:t>2.3.8</w:t>
        </w:r>
        <w:r w:rsidR="008C640D">
          <w:rPr>
            <w:rFonts w:asciiTheme="minorHAnsi" w:eastAsiaTheme="minorEastAsia" w:hAnsiTheme="minorHAnsi" w:cstheme="minorBidi"/>
            <w:iCs w:val="0"/>
            <w:sz w:val="22"/>
            <w:szCs w:val="22"/>
            <w:lang w:eastAsia="zh-CN"/>
          </w:rPr>
          <w:tab/>
        </w:r>
        <w:r w:rsidR="008C640D" w:rsidRPr="008B798D">
          <w:rPr>
            <w:rStyle w:val="Hyperlink"/>
          </w:rPr>
          <w:t>CatchItSentence</w:t>
        </w:r>
        <w:r w:rsidR="008C640D">
          <w:rPr>
            <w:webHidden/>
          </w:rPr>
          <w:tab/>
        </w:r>
        <w:r w:rsidR="008C640D">
          <w:rPr>
            <w:webHidden/>
          </w:rPr>
          <w:fldChar w:fldCharType="begin"/>
        </w:r>
        <w:r w:rsidR="008C640D">
          <w:rPr>
            <w:webHidden/>
          </w:rPr>
          <w:instrText xml:space="preserve"> PAGEREF _Toc379981876 \h </w:instrText>
        </w:r>
        <w:r w:rsidR="008C640D">
          <w:rPr>
            <w:webHidden/>
          </w:rPr>
        </w:r>
        <w:r w:rsidR="008C640D">
          <w:rPr>
            <w:webHidden/>
          </w:rPr>
          <w:fldChar w:fldCharType="separate"/>
        </w:r>
        <w:r w:rsidR="008C640D">
          <w:rPr>
            <w:webHidden/>
          </w:rPr>
          <w:t>17</w:t>
        </w:r>
        <w:r w:rsidR="008C640D">
          <w:rPr>
            <w:webHidden/>
          </w:rPr>
          <w:fldChar w:fldCharType="end"/>
        </w:r>
      </w:hyperlink>
    </w:p>
    <w:p w14:paraId="0501CA07" w14:textId="77777777" w:rsidR="008C640D" w:rsidRDefault="00AE5E43">
      <w:pPr>
        <w:pStyle w:val="TOC3"/>
        <w:tabs>
          <w:tab w:val="left" w:pos="1120"/>
        </w:tabs>
        <w:rPr>
          <w:rFonts w:asciiTheme="minorHAnsi" w:eastAsiaTheme="minorEastAsia" w:hAnsiTheme="minorHAnsi" w:cstheme="minorBidi"/>
          <w:iCs w:val="0"/>
          <w:sz w:val="22"/>
          <w:szCs w:val="22"/>
          <w:lang w:eastAsia="zh-CN"/>
        </w:rPr>
      </w:pPr>
      <w:hyperlink w:anchor="_Toc379981877" w:history="1">
        <w:r w:rsidR="008C640D" w:rsidRPr="008B798D">
          <w:rPr>
            <w:rStyle w:val="Hyperlink"/>
          </w:rPr>
          <w:t>2.3.9</w:t>
        </w:r>
        <w:r w:rsidR="008C640D">
          <w:rPr>
            <w:rFonts w:asciiTheme="minorHAnsi" w:eastAsiaTheme="minorEastAsia" w:hAnsiTheme="minorHAnsi" w:cstheme="minorBidi"/>
            <w:iCs w:val="0"/>
            <w:sz w:val="22"/>
            <w:szCs w:val="22"/>
            <w:lang w:eastAsia="zh-CN"/>
          </w:rPr>
          <w:tab/>
        </w:r>
        <w:r w:rsidR="008C640D" w:rsidRPr="008B798D">
          <w:rPr>
            <w:rStyle w:val="Hyperlink"/>
          </w:rPr>
          <w:t>WordSearch</w:t>
        </w:r>
        <w:r w:rsidR="008C640D">
          <w:rPr>
            <w:webHidden/>
          </w:rPr>
          <w:tab/>
        </w:r>
        <w:r w:rsidR="008C640D">
          <w:rPr>
            <w:webHidden/>
          </w:rPr>
          <w:fldChar w:fldCharType="begin"/>
        </w:r>
        <w:r w:rsidR="008C640D">
          <w:rPr>
            <w:webHidden/>
          </w:rPr>
          <w:instrText xml:space="preserve"> PAGEREF _Toc379981877 \h </w:instrText>
        </w:r>
        <w:r w:rsidR="008C640D">
          <w:rPr>
            <w:webHidden/>
          </w:rPr>
        </w:r>
        <w:r w:rsidR="008C640D">
          <w:rPr>
            <w:webHidden/>
          </w:rPr>
          <w:fldChar w:fldCharType="separate"/>
        </w:r>
        <w:r w:rsidR="008C640D">
          <w:rPr>
            <w:webHidden/>
          </w:rPr>
          <w:t>18</w:t>
        </w:r>
        <w:r w:rsidR="008C640D">
          <w:rPr>
            <w:webHidden/>
          </w:rPr>
          <w:fldChar w:fldCharType="end"/>
        </w:r>
      </w:hyperlink>
    </w:p>
    <w:p w14:paraId="30B01E33" w14:textId="77777777" w:rsidR="008C640D" w:rsidRDefault="00AE5E43">
      <w:pPr>
        <w:pStyle w:val="TOC3"/>
        <w:tabs>
          <w:tab w:val="left" w:pos="1280"/>
        </w:tabs>
        <w:rPr>
          <w:rFonts w:asciiTheme="minorHAnsi" w:eastAsiaTheme="minorEastAsia" w:hAnsiTheme="minorHAnsi" w:cstheme="minorBidi"/>
          <w:iCs w:val="0"/>
          <w:sz w:val="22"/>
          <w:szCs w:val="22"/>
          <w:lang w:eastAsia="zh-CN"/>
        </w:rPr>
      </w:pPr>
      <w:hyperlink w:anchor="_Toc379981878" w:history="1">
        <w:r w:rsidR="008C640D" w:rsidRPr="008B798D">
          <w:rPr>
            <w:rStyle w:val="Hyperlink"/>
          </w:rPr>
          <w:t>2.3.10</w:t>
        </w:r>
        <w:r w:rsidR="008C640D">
          <w:rPr>
            <w:rFonts w:asciiTheme="minorHAnsi" w:eastAsiaTheme="minorEastAsia" w:hAnsiTheme="minorHAnsi" w:cstheme="minorBidi"/>
            <w:iCs w:val="0"/>
            <w:sz w:val="22"/>
            <w:szCs w:val="22"/>
            <w:lang w:eastAsia="zh-CN"/>
          </w:rPr>
          <w:tab/>
        </w:r>
        <w:r w:rsidR="008C640D" w:rsidRPr="008B798D">
          <w:rPr>
            <w:rStyle w:val="Hyperlink"/>
          </w:rPr>
          <w:t>FindDifference</w:t>
        </w:r>
        <w:r w:rsidR="008C640D">
          <w:rPr>
            <w:webHidden/>
          </w:rPr>
          <w:tab/>
        </w:r>
        <w:r w:rsidR="008C640D">
          <w:rPr>
            <w:webHidden/>
          </w:rPr>
          <w:fldChar w:fldCharType="begin"/>
        </w:r>
        <w:r w:rsidR="008C640D">
          <w:rPr>
            <w:webHidden/>
          </w:rPr>
          <w:instrText xml:space="preserve"> PAGEREF _Toc379981878 \h </w:instrText>
        </w:r>
        <w:r w:rsidR="008C640D">
          <w:rPr>
            <w:webHidden/>
          </w:rPr>
        </w:r>
        <w:r w:rsidR="008C640D">
          <w:rPr>
            <w:webHidden/>
          </w:rPr>
          <w:fldChar w:fldCharType="separate"/>
        </w:r>
        <w:r w:rsidR="008C640D">
          <w:rPr>
            <w:webHidden/>
          </w:rPr>
          <w:t>19</w:t>
        </w:r>
        <w:r w:rsidR="008C640D">
          <w:rPr>
            <w:webHidden/>
          </w:rPr>
          <w:fldChar w:fldCharType="end"/>
        </w:r>
      </w:hyperlink>
    </w:p>
    <w:p w14:paraId="6F835215" w14:textId="77777777" w:rsidR="008C640D" w:rsidRDefault="00AE5E43">
      <w:pPr>
        <w:pStyle w:val="TOC3"/>
        <w:tabs>
          <w:tab w:val="left" w:pos="1280"/>
        </w:tabs>
        <w:rPr>
          <w:rFonts w:asciiTheme="minorHAnsi" w:eastAsiaTheme="minorEastAsia" w:hAnsiTheme="minorHAnsi" w:cstheme="minorBidi"/>
          <w:iCs w:val="0"/>
          <w:sz w:val="22"/>
          <w:szCs w:val="22"/>
          <w:lang w:eastAsia="zh-CN"/>
        </w:rPr>
      </w:pPr>
      <w:hyperlink w:anchor="_Toc379981879" w:history="1">
        <w:r w:rsidR="008C640D" w:rsidRPr="008B798D">
          <w:rPr>
            <w:rStyle w:val="Hyperlink"/>
          </w:rPr>
          <w:t>2.3.11</w:t>
        </w:r>
        <w:r w:rsidR="008C640D">
          <w:rPr>
            <w:rFonts w:asciiTheme="minorHAnsi" w:eastAsiaTheme="minorEastAsia" w:hAnsiTheme="minorHAnsi" w:cstheme="minorBidi"/>
            <w:iCs w:val="0"/>
            <w:sz w:val="22"/>
            <w:szCs w:val="22"/>
            <w:lang w:eastAsia="zh-CN"/>
          </w:rPr>
          <w:tab/>
        </w:r>
        <w:r w:rsidR="008C640D" w:rsidRPr="008B798D">
          <w:rPr>
            <w:rStyle w:val="Hyperlink"/>
          </w:rPr>
          <w:t>StoryTelling</w:t>
        </w:r>
        <w:r w:rsidR="008C640D">
          <w:rPr>
            <w:webHidden/>
          </w:rPr>
          <w:tab/>
        </w:r>
        <w:r w:rsidR="008C640D">
          <w:rPr>
            <w:webHidden/>
          </w:rPr>
          <w:fldChar w:fldCharType="begin"/>
        </w:r>
        <w:r w:rsidR="008C640D">
          <w:rPr>
            <w:webHidden/>
          </w:rPr>
          <w:instrText xml:space="preserve"> PAGEREF _Toc379981879 \h </w:instrText>
        </w:r>
        <w:r w:rsidR="008C640D">
          <w:rPr>
            <w:webHidden/>
          </w:rPr>
        </w:r>
        <w:r w:rsidR="008C640D">
          <w:rPr>
            <w:webHidden/>
          </w:rPr>
          <w:fldChar w:fldCharType="separate"/>
        </w:r>
        <w:r w:rsidR="008C640D">
          <w:rPr>
            <w:webHidden/>
          </w:rPr>
          <w:t>20</w:t>
        </w:r>
        <w:r w:rsidR="008C640D">
          <w:rPr>
            <w:webHidden/>
          </w:rPr>
          <w:fldChar w:fldCharType="end"/>
        </w:r>
      </w:hyperlink>
    </w:p>
    <w:p w14:paraId="6827374C" w14:textId="77777777" w:rsidR="00A441A7" w:rsidRPr="00A441A7" w:rsidRDefault="00C20A38" w:rsidP="00A441A7">
      <w:pPr>
        <w:spacing w:before="0" w:beforeAutospacing="0" w:after="0" w:afterAutospacing="0"/>
        <w:rPr>
          <w:sz w:val="24"/>
          <w:szCs w:val="20"/>
          <w:lang w:eastAsia="en-US"/>
        </w:rPr>
      </w:pPr>
      <w:r w:rsidRPr="00F7433F">
        <w:rPr>
          <w:sz w:val="36"/>
          <w:szCs w:val="20"/>
          <w:lang w:eastAsia="en-US"/>
        </w:rPr>
        <w:fldChar w:fldCharType="end"/>
      </w:r>
    </w:p>
    <w:p w14:paraId="438157C5" w14:textId="77777777" w:rsidR="00A441A7" w:rsidRDefault="00A441A7">
      <w:pPr>
        <w:spacing w:before="0" w:beforeAutospacing="0" w:after="0" w:afterAutospacing="0"/>
        <w:jc w:val="left"/>
        <w:rPr>
          <w:rFonts w:ascii="Calibri" w:eastAsia="宋体" w:hAnsi="Calibri"/>
          <w:bCs/>
          <w:caps/>
          <w:color w:val="FFFFFF"/>
          <w:spacing w:val="15"/>
          <w:sz w:val="22"/>
          <w:szCs w:val="22"/>
          <w:lang w:eastAsia="en-US"/>
        </w:rPr>
      </w:pPr>
      <w:bookmarkStart w:id="27" w:name="_Toc260906130"/>
      <w:bookmarkStart w:id="28" w:name="_Toc267389722"/>
      <w:bookmarkStart w:id="29" w:name="_Toc267390257"/>
      <w:r>
        <w:br w:type="page"/>
      </w:r>
    </w:p>
    <w:p w14:paraId="54110665" w14:textId="77777777" w:rsidR="00A441A7" w:rsidRDefault="00A441A7" w:rsidP="00A441A7">
      <w:pPr>
        <w:pStyle w:val="Heading1"/>
        <w:numPr>
          <w:ilvl w:val="0"/>
          <w:numId w:val="0"/>
        </w:numPr>
        <w:ind w:left="432" w:hanging="432"/>
      </w:pPr>
      <w:bookmarkStart w:id="30" w:name="_Toc379981854"/>
      <w:r>
        <w:lastRenderedPageBreak/>
        <w:t>List of Figures</w:t>
      </w:r>
      <w:bookmarkEnd w:id="27"/>
      <w:bookmarkEnd w:id="28"/>
      <w:bookmarkEnd w:id="29"/>
      <w:bookmarkEnd w:id="30"/>
    </w:p>
    <w:p w14:paraId="2C2F24C3" w14:textId="77777777" w:rsidR="00A441A7" w:rsidRPr="00D93426" w:rsidRDefault="00C20A38" w:rsidP="00F7433F">
      <w:pPr>
        <w:pStyle w:val="TOC"/>
        <w:contextualSpacing/>
      </w:pPr>
      <w:r>
        <w:fldChar w:fldCharType="begin"/>
      </w:r>
      <w:r w:rsidR="00A441A7">
        <w:instrText xml:space="preserve"> TOC \h \z \c "Figure" </w:instrText>
      </w:r>
      <w:r>
        <w:fldChar w:fldCharType="separate"/>
      </w:r>
      <w:r w:rsidR="00320553">
        <w:rPr>
          <w:b/>
          <w:bCs/>
        </w:rPr>
        <w:t>No table of figures entries found.</w:t>
      </w:r>
      <w:r>
        <w:fldChar w:fldCharType="end"/>
      </w:r>
    </w:p>
    <w:p w14:paraId="27A21F0A" w14:textId="77777777" w:rsidR="00A441A7" w:rsidRDefault="00A441A7" w:rsidP="00A441A7"/>
    <w:p w14:paraId="118D8014" w14:textId="77777777" w:rsidR="00A441A7" w:rsidRDefault="00A441A7" w:rsidP="00A441A7">
      <w:r>
        <w:br w:type="page"/>
      </w:r>
    </w:p>
    <w:p w14:paraId="7C7730A4" w14:textId="77777777" w:rsidR="00A441A7" w:rsidRDefault="00A441A7" w:rsidP="00A441A7">
      <w:pPr>
        <w:pStyle w:val="Heading1"/>
        <w:numPr>
          <w:ilvl w:val="0"/>
          <w:numId w:val="0"/>
        </w:numPr>
        <w:tabs>
          <w:tab w:val="left" w:pos="2350"/>
        </w:tabs>
        <w:ind w:left="432" w:hanging="432"/>
      </w:pPr>
      <w:bookmarkStart w:id="31" w:name="_Toc260906131"/>
      <w:bookmarkStart w:id="32" w:name="_Toc267389723"/>
      <w:bookmarkStart w:id="33" w:name="_Toc267390258"/>
      <w:bookmarkStart w:id="34" w:name="_Toc379981855"/>
      <w:r>
        <w:lastRenderedPageBreak/>
        <w:t xml:space="preserve">List of </w:t>
      </w:r>
      <w:bookmarkEnd w:id="31"/>
      <w:r>
        <w:t>Tables</w:t>
      </w:r>
      <w:bookmarkEnd w:id="32"/>
      <w:bookmarkEnd w:id="33"/>
      <w:bookmarkEnd w:id="34"/>
      <w:r>
        <w:tab/>
      </w:r>
    </w:p>
    <w:p w14:paraId="0391F852" w14:textId="77777777" w:rsidR="00A441A7" w:rsidRDefault="00C20A38" w:rsidP="00F7433F">
      <w:pPr>
        <w:pStyle w:val="TOC"/>
        <w:contextualSpacing/>
      </w:pPr>
      <w:r>
        <w:fldChar w:fldCharType="begin"/>
      </w:r>
      <w:r w:rsidR="00A441A7">
        <w:instrText xml:space="preserve"> TOC \h \z \c "Table" </w:instrText>
      </w:r>
      <w:r>
        <w:fldChar w:fldCharType="separate"/>
      </w:r>
      <w:r w:rsidR="00320553">
        <w:rPr>
          <w:b/>
          <w:bCs/>
        </w:rPr>
        <w:t>No table of figures entries found.</w:t>
      </w:r>
      <w:r>
        <w:fldChar w:fldCharType="end"/>
      </w:r>
    </w:p>
    <w:p w14:paraId="11F01545" w14:textId="77777777" w:rsidR="00A441A7" w:rsidRDefault="00A441A7" w:rsidP="00A441A7"/>
    <w:bookmarkEnd w:id="4"/>
    <w:bookmarkEnd w:id="5"/>
    <w:p w14:paraId="426CA360" w14:textId="77777777" w:rsidR="00A441A7" w:rsidRDefault="00A441A7">
      <w:pPr>
        <w:spacing w:before="0" w:beforeAutospacing="0" w:after="0" w:afterAutospacing="0"/>
        <w:jc w:val="left"/>
        <w:rPr>
          <w:rFonts w:ascii="Calibri" w:eastAsia="宋体" w:hAnsi="Calibri"/>
          <w:bCs/>
          <w:caps/>
          <w:color w:val="FFFFFF"/>
          <w:spacing w:val="15"/>
          <w:sz w:val="22"/>
          <w:szCs w:val="22"/>
          <w:lang w:eastAsia="en-US"/>
        </w:rPr>
      </w:pPr>
      <w:r>
        <w:br w:type="page"/>
      </w:r>
    </w:p>
    <w:p w14:paraId="5CC47343" w14:textId="77777777" w:rsidR="00A441A7" w:rsidRPr="0021356A" w:rsidRDefault="00A441A7" w:rsidP="00A441A7">
      <w:pPr>
        <w:pStyle w:val="Heading1"/>
        <w:numPr>
          <w:ilvl w:val="0"/>
          <w:numId w:val="0"/>
        </w:numPr>
        <w:ind w:left="432" w:hanging="432"/>
      </w:pPr>
      <w:bookmarkStart w:id="35" w:name="_Toc379981856"/>
      <w:r>
        <w:lastRenderedPageBreak/>
        <w:t>Preface</w:t>
      </w:r>
      <w:bookmarkEnd w:id="35"/>
    </w:p>
    <w:p w14:paraId="7786C5ED" w14:textId="77777777" w:rsidR="00A441A7" w:rsidRPr="00A00DE1" w:rsidRDefault="00A441A7" w:rsidP="00A441A7">
      <w:pPr>
        <w:pStyle w:val="Heading2"/>
        <w:numPr>
          <w:ilvl w:val="0"/>
          <w:numId w:val="0"/>
        </w:numPr>
        <w:ind w:left="578" w:hanging="578"/>
        <w:rPr>
          <w:lang w:val="fr-FR"/>
        </w:rPr>
      </w:pPr>
      <w:bookmarkStart w:id="36" w:name="_Toc379981857"/>
      <w:r>
        <w:t>About this Guide</w:t>
      </w:r>
      <w:bookmarkEnd w:id="36"/>
    </w:p>
    <w:p w14:paraId="08640738" w14:textId="0AC704AA" w:rsidR="00A0174B" w:rsidRPr="00CD4A83" w:rsidRDefault="0098286D" w:rsidP="00A0174B">
      <w:pPr>
        <w:rPr>
          <w:rFonts w:eastAsia="宋体"/>
          <w:lang w:eastAsia="zh-CN"/>
        </w:rPr>
      </w:pPr>
      <w:r>
        <w:rPr>
          <w:rFonts w:eastAsia="宋体"/>
          <w:lang w:eastAsia="zh-CN"/>
        </w:rPr>
        <w:t xml:space="preserve">This guide gives a detailed description on the </w:t>
      </w:r>
      <w:r w:rsidR="00A440F7">
        <w:rPr>
          <w:rFonts w:eastAsia="宋体"/>
          <w:lang w:eastAsia="zh-CN"/>
        </w:rPr>
        <w:t xml:space="preserve">interface </w:t>
      </w:r>
      <w:r w:rsidR="0038511A">
        <w:rPr>
          <w:rFonts w:eastAsia="宋体"/>
          <w:lang w:eastAsia="zh-CN"/>
        </w:rPr>
        <w:t>between app client and quiz server</w:t>
      </w:r>
      <w:r w:rsidR="00A440F7">
        <w:rPr>
          <w:rFonts w:eastAsia="宋体"/>
          <w:lang w:eastAsia="zh-CN"/>
        </w:rPr>
        <w:t>.</w:t>
      </w:r>
    </w:p>
    <w:p w14:paraId="00759509" w14:textId="77777777" w:rsidR="00A441A7" w:rsidRDefault="00A441A7" w:rsidP="00A441A7">
      <w:pPr>
        <w:pStyle w:val="Heading2"/>
        <w:numPr>
          <w:ilvl w:val="0"/>
          <w:numId w:val="0"/>
        </w:numPr>
        <w:ind w:left="578" w:hanging="578"/>
      </w:pPr>
      <w:bookmarkStart w:id="37" w:name="_Toc379981858"/>
      <w:r>
        <w:t>Audience</w:t>
      </w:r>
      <w:bookmarkEnd w:id="37"/>
    </w:p>
    <w:p w14:paraId="39E33BC2" w14:textId="7B6C4F81" w:rsidR="0098286D" w:rsidRDefault="0098286D" w:rsidP="0098286D">
      <w:r>
        <w:t xml:space="preserve">This document aims to be used by </w:t>
      </w:r>
      <w:r w:rsidR="0038511A">
        <w:t>developer and architecture designer</w:t>
      </w:r>
      <w:r>
        <w:t>.</w:t>
      </w:r>
    </w:p>
    <w:p w14:paraId="3C66615B" w14:textId="77777777" w:rsidR="00F7433F" w:rsidRDefault="00F7433F" w:rsidP="00A441A7">
      <w:pPr>
        <w:rPr>
          <w:noProof/>
        </w:rPr>
      </w:pPr>
      <w:r>
        <w:rPr>
          <w:noProof/>
        </w:rPr>
        <w:t>References:</w:t>
      </w:r>
    </w:p>
    <w:p w14:paraId="3EB1C43D" w14:textId="77777777" w:rsidR="00A441A7" w:rsidRDefault="00A441A7" w:rsidP="00A441A7">
      <w:pPr>
        <w:pStyle w:val="Heading2"/>
        <w:numPr>
          <w:ilvl w:val="0"/>
          <w:numId w:val="0"/>
        </w:numPr>
        <w:ind w:left="578" w:hanging="578"/>
      </w:pPr>
      <w:bookmarkStart w:id="38" w:name="_Toc379981859"/>
      <w:r>
        <w:t>Conventions</w:t>
      </w:r>
      <w:bookmarkEnd w:id="38"/>
    </w:p>
    <w:tbl>
      <w:tblPr>
        <w:tblW w:w="9243" w:type="dxa"/>
        <w:tblBorders>
          <w:top w:val="single" w:sz="8" w:space="0" w:color="00B0F0"/>
          <w:bottom w:val="single" w:sz="8" w:space="0" w:color="00B0F0"/>
          <w:insideH w:val="single" w:sz="8" w:space="0" w:color="00B0F0"/>
        </w:tblBorders>
        <w:tblLook w:val="04A0" w:firstRow="1" w:lastRow="0" w:firstColumn="1" w:lastColumn="0" w:noHBand="0" w:noVBand="1"/>
      </w:tblPr>
      <w:tblGrid>
        <w:gridCol w:w="4621"/>
        <w:gridCol w:w="4622"/>
      </w:tblGrid>
      <w:tr w:rsidR="00A441A7" w14:paraId="3096C913" w14:textId="77777777" w:rsidTr="00BF7283">
        <w:tc>
          <w:tcPr>
            <w:tcW w:w="4621" w:type="dxa"/>
          </w:tcPr>
          <w:p w14:paraId="44C22C61" w14:textId="77777777" w:rsidR="00A441A7" w:rsidRPr="0089714B" w:rsidRDefault="00A441A7" w:rsidP="00A0174B">
            <w:pPr>
              <w:pStyle w:val="CourierText"/>
            </w:pPr>
            <w:r w:rsidRPr="0089714B">
              <w:t>Courier Text</w:t>
            </w:r>
          </w:p>
        </w:tc>
        <w:tc>
          <w:tcPr>
            <w:tcW w:w="4622" w:type="dxa"/>
          </w:tcPr>
          <w:p w14:paraId="682D655F" w14:textId="77777777" w:rsidR="00A441A7" w:rsidRPr="00C53319" w:rsidRDefault="00A441A7" w:rsidP="00A0174B">
            <w:r w:rsidRPr="00C53319">
              <w:t>I</w:t>
            </w:r>
            <w:r>
              <w:t>t i</w:t>
            </w:r>
            <w:r w:rsidRPr="00C53319">
              <w:t>s used for filenames and their contents, computer in</w:t>
            </w:r>
            <w:r>
              <w:t xml:space="preserve">puts </w:t>
            </w:r>
            <w:r w:rsidRPr="00C53319">
              <w:t>or output</w:t>
            </w:r>
            <w:r>
              <w:t>s</w:t>
            </w:r>
            <w:r w:rsidRPr="00C53319">
              <w:t>, program code</w:t>
            </w:r>
            <w:r>
              <w:t>s</w:t>
            </w:r>
            <w:r w:rsidRPr="00C53319">
              <w:t xml:space="preserve">, </w:t>
            </w:r>
            <w:r>
              <w:t>and so on.</w:t>
            </w:r>
          </w:p>
        </w:tc>
      </w:tr>
      <w:tr w:rsidR="00A441A7" w14:paraId="67E6A505" w14:textId="77777777" w:rsidTr="00BF7283">
        <w:tc>
          <w:tcPr>
            <w:tcW w:w="4621" w:type="dxa"/>
          </w:tcPr>
          <w:p w14:paraId="23ACB665" w14:textId="77777777" w:rsidR="00A441A7" w:rsidRPr="0089714B" w:rsidRDefault="00A441A7" w:rsidP="00A0174B">
            <w:pPr>
              <w:pStyle w:val="Italicizedtext"/>
              <w:rPr>
                <w:rFonts w:ascii="Futura Bk" w:hAnsi="Futura Bk"/>
              </w:rPr>
            </w:pPr>
            <w:r w:rsidRPr="0089714B">
              <w:rPr>
                <w:rFonts w:ascii="Futura Bk" w:hAnsi="Futura Bk"/>
              </w:rPr>
              <w:t>Italicized text</w:t>
            </w:r>
          </w:p>
        </w:tc>
        <w:tc>
          <w:tcPr>
            <w:tcW w:w="4622" w:type="dxa"/>
          </w:tcPr>
          <w:p w14:paraId="33DE0806" w14:textId="77777777" w:rsidR="00A441A7" w:rsidRPr="00C53319" w:rsidRDefault="00A441A7" w:rsidP="00A0174B">
            <w:r w:rsidRPr="00C53319">
              <w:t>I</w:t>
            </w:r>
            <w:r>
              <w:t>t i</w:t>
            </w:r>
            <w:r w:rsidRPr="00C53319">
              <w:t>s used for labels, parameters, emphasized text</w:t>
            </w:r>
            <w:r>
              <w:t>,</w:t>
            </w:r>
            <w:r w:rsidRPr="00C53319">
              <w:t xml:space="preserve"> and replaceable text.</w:t>
            </w:r>
          </w:p>
        </w:tc>
      </w:tr>
      <w:tr w:rsidR="00A441A7" w14:paraId="4524E396" w14:textId="77777777" w:rsidTr="00BF7283">
        <w:tc>
          <w:tcPr>
            <w:tcW w:w="4621" w:type="dxa"/>
          </w:tcPr>
          <w:p w14:paraId="16559EAA" w14:textId="77777777" w:rsidR="00A441A7" w:rsidRPr="0089714B" w:rsidRDefault="00A441A7" w:rsidP="00A0174B">
            <w:pPr>
              <w:pStyle w:val="bloctext"/>
            </w:pPr>
            <w:r w:rsidRPr="0089714B">
              <w:t>bold text</w:t>
            </w:r>
          </w:p>
        </w:tc>
        <w:tc>
          <w:tcPr>
            <w:tcW w:w="4622" w:type="dxa"/>
          </w:tcPr>
          <w:p w14:paraId="6DB49E2C" w14:textId="77777777" w:rsidR="00A441A7" w:rsidRPr="00C53319" w:rsidRDefault="00A441A7" w:rsidP="00A0174B">
            <w:r w:rsidRPr="00C53319">
              <w:t>I</w:t>
            </w:r>
            <w:r>
              <w:t>t i</w:t>
            </w:r>
            <w:r w:rsidRPr="00C53319">
              <w:t>s used to indicate navigation options in the interfaces; for example, the text appearing in buttons and menu item</w:t>
            </w:r>
            <w:r>
              <w:t>s</w:t>
            </w:r>
            <w:r w:rsidRPr="00C53319">
              <w:t>.</w:t>
            </w:r>
          </w:p>
        </w:tc>
      </w:tr>
      <w:tr w:rsidR="00A441A7" w14:paraId="45387A8E" w14:textId="77777777" w:rsidTr="00BF7283">
        <w:tc>
          <w:tcPr>
            <w:tcW w:w="4621" w:type="dxa"/>
          </w:tcPr>
          <w:p w14:paraId="333BD705" w14:textId="77777777" w:rsidR="00A441A7" w:rsidRPr="0089714B" w:rsidRDefault="00A441A7" w:rsidP="00A0174B">
            <w:pPr>
              <w:pStyle w:val="anglebrackets"/>
              <w:rPr>
                <w:rFonts w:ascii="Futura Bk" w:hAnsi="Futura Bk"/>
              </w:rPr>
            </w:pPr>
            <w:r w:rsidRPr="0089714B">
              <w:rPr>
                <w:rFonts w:ascii="Futura Bk" w:hAnsi="Futura Bk"/>
              </w:rPr>
              <w:t>&lt;angle brackets&gt;</w:t>
            </w:r>
          </w:p>
        </w:tc>
        <w:tc>
          <w:tcPr>
            <w:tcW w:w="4622" w:type="dxa"/>
          </w:tcPr>
          <w:p w14:paraId="19B4B961" w14:textId="77777777" w:rsidR="00A441A7" w:rsidRPr="00C53319" w:rsidRDefault="00A441A7" w:rsidP="00A0174B">
            <w:r w:rsidRPr="00C53319">
              <w:t>Indicate</w:t>
            </w:r>
            <w:r>
              <w:t>s</w:t>
            </w:r>
            <w:r w:rsidRPr="00C53319">
              <w:t xml:space="preserve"> generic variable names that must be substituted by real values or strings.</w:t>
            </w:r>
          </w:p>
        </w:tc>
      </w:tr>
    </w:tbl>
    <w:p w14:paraId="22C27BE5" w14:textId="77777777" w:rsidR="00403581" w:rsidRPr="00614077" w:rsidRDefault="00403581" w:rsidP="00403581">
      <w:pPr>
        <w:pStyle w:val="Heading2"/>
        <w:numPr>
          <w:ilvl w:val="0"/>
          <w:numId w:val="0"/>
        </w:numPr>
        <w:ind w:left="576" w:hanging="576"/>
      </w:pPr>
      <w:bookmarkStart w:id="39" w:name="_Toc74987509"/>
      <w:bookmarkStart w:id="40" w:name="_Toc46900977"/>
      <w:bookmarkStart w:id="41" w:name="_Toc19676084"/>
      <w:bookmarkStart w:id="42" w:name="_Toc19409974"/>
      <w:bookmarkStart w:id="43" w:name="_Toc9744317"/>
      <w:bookmarkStart w:id="44" w:name="_Toc131908058"/>
      <w:bookmarkStart w:id="45" w:name="_Toc255318307"/>
      <w:r w:rsidRPr="00614077">
        <w:t xml:space="preserve"> </w:t>
      </w:r>
      <w:bookmarkStart w:id="46" w:name="_Toc379981860"/>
      <w:r w:rsidRPr="00614077">
        <w:t>Abbreviations</w:t>
      </w:r>
      <w:bookmarkEnd w:id="39"/>
      <w:bookmarkEnd w:id="40"/>
      <w:bookmarkEnd w:id="41"/>
      <w:bookmarkEnd w:id="42"/>
      <w:bookmarkEnd w:id="43"/>
      <w:bookmarkEnd w:id="44"/>
      <w:bookmarkEnd w:id="45"/>
      <w:bookmarkEnd w:id="46"/>
    </w:p>
    <w:tbl>
      <w:tblPr>
        <w:tblW w:w="0" w:type="auto"/>
        <w:tblInd w:w="82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340"/>
        <w:gridCol w:w="4680"/>
      </w:tblGrid>
      <w:tr w:rsidR="00403581" w:rsidRPr="008D70AC" w14:paraId="21AD0BA5" w14:textId="77777777" w:rsidTr="00403581">
        <w:tc>
          <w:tcPr>
            <w:tcW w:w="2340" w:type="dxa"/>
          </w:tcPr>
          <w:p w14:paraId="1A17BFA9" w14:textId="44123E6A" w:rsidR="00403581" w:rsidRPr="00CD4A83" w:rsidRDefault="0038511A" w:rsidP="00403581">
            <w:pPr>
              <w:rPr>
                <w:rFonts w:eastAsia="宋体"/>
                <w:lang w:eastAsia="zh-CN"/>
              </w:rPr>
            </w:pPr>
            <w:r>
              <w:rPr>
                <w:rFonts w:eastAsia="宋体"/>
                <w:lang w:eastAsia="zh-CN"/>
              </w:rPr>
              <w:t>App client</w:t>
            </w:r>
          </w:p>
        </w:tc>
        <w:tc>
          <w:tcPr>
            <w:tcW w:w="4680" w:type="dxa"/>
          </w:tcPr>
          <w:p w14:paraId="1C20641A" w14:textId="348B455A" w:rsidR="00403581" w:rsidRPr="00CD4A83" w:rsidRDefault="0038511A" w:rsidP="00403581">
            <w:pPr>
              <w:rPr>
                <w:rFonts w:eastAsia="宋体"/>
                <w:lang w:eastAsia="zh-CN"/>
              </w:rPr>
            </w:pPr>
            <w:proofErr w:type="spellStart"/>
            <w:r>
              <w:rPr>
                <w:rFonts w:eastAsia="宋体"/>
                <w:lang w:eastAsia="zh-CN"/>
              </w:rPr>
              <w:t>iOS</w:t>
            </w:r>
            <w:proofErr w:type="spellEnd"/>
            <w:r>
              <w:rPr>
                <w:rFonts w:eastAsia="宋体"/>
                <w:lang w:eastAsia="zh-CN"/>
              </w:rPr>
              <w:t xml:space="preserve"> and Android client</w:t>
            </w:r>
          </w:p>
        </w:tc>
      </w:tr>
    </w:tbl>
    <w:p w14:paraId="02ED9CD0" w14:textId="2DD5E430" w:rsidR="0038511A" w:rsidRDefault="00A441A7" w:rsidP="0038511A">
      <w:r>
        <w:rPr>
          <w:highlight w:val="lightGray"/>
        </w:rPr>
        <w:br w:type="page"/>
      </w:r>
      <w:r w:rsidR="0038511A" w:rsidRPr="00C20A38">
        <w:lastRenderedPageBreak/>
        <w:t xml:space="preserve"> </w:t>
      </w:r>
    </w:p>
    <w:p w14:paraId="3C7A3E89" w14:textId="6724666A" w:rsidR="00B320A4" w:rsidRDefault="00B320A4" w:rsidP="00B626D6">
      <w:pPr>
        <w:spacing w:before="0" w:beforeAutospacing="0" w:after="0" w:afterAutospacing="0"/>
        <w:jc w:val="left"/>
        <w:rPr>
          <w:highlight w:val="lightGray"/>
        </w:rPr>
      </w:pPr>
      <w:r>
        <w:rPr>
          <w:highlight w:val="lightGray"/>
        </w:rPr>
        <w:br w:type="page"/>
      </w:r>
      <w:r>
        <w:rPr>
          <w:rStyle w:val="CommentReference"/>
          <w:szCs w:val="20"/>
          <w:lang w:val="en-GB"/>
        </w:rPr>
        <w:commentReference w:id="47"/>
      </w:r>
    </w:p>
    <w:p w14:paraId="38BDE2F7" w14:textId="77777777" w:rsidR="00A441A7" w:rsidRDefault="00A441A7" w:rsidP="00403581">
      <w:pPr>
        <w:rPr>
          <w:rFonts w:ascii="Calibri" w:hAnsi="Calibri"/>
          <w:color w:val="FFFFFF"/>
          <w:highlight w:val="lightGray"/>
        </w:rPr>
      </w:pPr>
    </w:p>
    <w:p w14:paraId="67B8E55C" w14:textId="712C0C29" w:rsidR="00A0174B" w:rsidRPr="00614077" w:rsidRDefault="00A32A09" w:rsidP="00A0174B">
      <w:pPr>
        <w:pStyle w:val="Heading1"/>
      </w:pPr>
      <w:bookmarkStart w:id="48" w:name="_Toc379981861"/>
      <w:bookmarkEnd w:id="6"/>
      <w:bookmarkEnd w:id="7"/>
      <w:bookmarkEnd w:id="8"/>
      <w:bookmarkEnd w:id="9"/>
      <w:r>
        <w:t xml:space="preserve">Check Quiz Existence for </w:t>
      </w:r>
      <w:del w:id="49" w:author="Zhang, Wei (BSO-SH)" w:date="2014-02-13T11:02:00Z">
        <w:r w:rsidDel="00313298">
          <w:delText>Episode</w:delText>
        </w:r>
      </w:del>
      <w:bookmarkEnd w:id="48"/>
      <w:ins w:id="50" w:author="Zhang, Wei (BSO-SH)" w:date="2014-02-13T11:02:00Z">
        <w:r w:rsidR="00313298">
          <w:t>Season</w:t>
        </w:r>
      </w:ins>
    </w:p>
    <w:p w14:paraId="3B43ED23" w14:textId="77777777" w:rsidR="00DB5335" w:rsidRDefault="00DB5335">
      <w:pPr>
        <w:spacing w:before="0" w:beforeAutospacing="0" w:after="0" w:afterAutospacing="0"/>
        <w:jc w:val="left"/>
      </w:pPr>
      <w:bookmarkStart w:id="51" w:name="_Toc14169289"/>
      <w:bookmarkStart w:id="52" w:name="_Toc13909323"/>
      <w:bookmarkStart w:id="53" w:name="_Toc13909049"/>
    </w:p>
    <w:p w14:paraId="37ED3514" w14:textId="77777777" w:rsidR="00DB5335" w:rsidRDefault="0002228C" w:rsidP="00B03685">
      <w:pPr>
        <w:pStyle w:val="Heading2"/>
      </w:pPr>
      <w:bookmarkStart w:id="54" w:name="_Toc379981862"/>
      <w:r>
        <w:t>Interface url</w:t>
      </w:r>
      <w:bookmarkEnd w:id="54"/>
    </w:p>
    <w:p w14:paraId="221A002E" w14:textId="2A7D62DA" w:rsidR="0002228C" w:rsidRDefault="002545CA">
      <w:pPr>
        <w:spacing w:before="0" w:beforeAutospacing="0" w:after="0" w:afterAutospacing="0"/>
        <w:jc w:val="left"/>
      </w:pPr>
      <w:r>
        <w:t xml:space="preserve">This interface is used to </w:t>
      </w:r>
      <w:r w:rsidR="0086612F">
        <w:t>tell client whether the episode has related episode</w:t>
      </w:r>
      <w:r>
        <w:t>.</w:t>
      </w:r>
    </w:p>
    <w:p w14:paraId="5A85BC3A" w14:textId="77777777" w:rsidR="002545CA" w:rsidRDefault="002545CA">
      <w:pPr>
        <w:spacing w:before="0" w:beforeAutospacing="0" w:after="0" w:afterAutospacing="0"/>
        <w:jc w:val="left"/>
      </w:pPr>
    </w:p>
    <w:p w14:paraId="5792DCE7" w14:textId="57B54C2C" w:rsidR="0068513E" w:rsidRDefault="0002228C">
      <w:pPr>
        <w:spacing w:before="0" w:beforeAutospacing="0" w:after="0" w:afterAutospacing="0"/>
        <w:jc w:val="left"/>
      </w:pPr>
      <w:r w:rsidRPr="0002228C">
        <w:t>/</w:t>
      </w:r>
      <w:r w:rsidR="0086612F">
        <w:t>checkQuizExistence</w:t>
      </w:r>
      <w:r w:rsidR="00B85308">
        <w:t>.do</w:t>
      </w:r>
      <w:r w:rsidR="00D87127">
        <w:t>?</w:t>
      </w:r>
      <w:r w:rsidR="0086612F">
        <w:t>seasonId=${seasonId}&amp;device=${device}&amp;minAge=${minAge}&amp;maxAge=${maxAge}&amp;level=${level}</w:t>
      </w:r>
      <w:r w:rsidR="00112705">
        <w:t>&amp;version=${version}</w:t>
      </w:r>
    </w:p>
    <w:p w14:paraId="38316FF9" w14:textId="77777777" w:rsidR="0002228C" w:rsidRDefault="0002228C">
      <w:pPr>
        <w:spacing w:before="0" w:beforeAutospacing="0" w:after="0" w:afterAutospacing="0"/>
        <w:jc w:val="left"/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168"/>
        <w:gridCol w:w="2786"/>
        <w:gridCol w:w="3622"/>
      </w:tblGrid>
      <w:tr w:rsidR="0002228C" w14:paraId="2172EF3B" w14:textId="77777777" w:rsidTr="0002228C">
        <w:tc>
          <w:tcPr>
            <w:tcW w:w="3168" w:type="dxa"/>
          </w:tcPr>
          <w:p w14:paraId="5BA16611" w14:textId="77777777" w:rsidR="0002228C" w:rsidRDefault="0002228C" w:rsidP="00451C07">
            <w:pPr>
              <w:spacing w:before="0" w:beforeAutospacing="0" w:after="0" w:afterAutospacing="0"/>
              <w:jc w:val="left"/>
            </w:pPr>
            <w:r>
              <w:t>Parameter Name</w:t>
            </w:r>
          </w:p>
        </w:tc>
        <w:tc>
          <w:tcPr>
            <w:tcW w:w="2786" w:type="dxa"/>
          </w:tcPr>
          <w:p w14:paraId="59D5865F" w14:textId="77777777" w:rsidR="0002228C" w:rsidRDefault="0002228C" w:rsidP="00451C07">
            <w:pPr>
              <w:spacing w:before="0" w:beforeAutospacing="0" w:after="0" w:afterAutospacing="0"/>
              <w:jc w:val="left"/>
            </w:pPr>
            <w:r>
              <w:t>Required</w:t>
            </w:r>
          </w:p>
        </w:tc>
        <w:tc>
          <w:tcPr>
            <w:tcW w:w="3622" w:type="dxa"/>
          </w:tcPr>
          <w:p w14:paraId="6F90CF70" w14:textId="77777777" w:rsidR="0002228C" w:rsidRDefault="0002228C" w:rsidP="00451C07">
            <w:pPr>
              <w:spacing w:before="0" w:beforeAutospacing="0" w:after="0" w:afterAutospacing="0"/>
              <w:jc w:val="left"/>
            </w:pPr>
            <w:r>
              <w:t>Description</w:t>
            </w:r>
          </w:p>
        </w:tc>
      </w:tr>
      <w:tr w:rsidR="0002228C" w14:paraId="277722E3" w14:textId="77777777" w:rsidTr="0002228C">
        <w:tc>
          <w:tcPr>
            <w:tcW w:w="3168" w:type="dxa"/>
          </w:tcPr>
          <w:p w14:paraId="51506181" w14:textId="531D49F4" w:rsidR="0002228C" w:rsidRDefault="0086612F" w:rsidP="00451C07">
            <w:pPr>
              <w:spacing w:before="0" w:beforeAutospacing="0" w:after="0" w:afterAutospacing="0"/>
              <w:jc w:val="left"/>
            </w:pPr>
            <w:proofErr w:type="spellStart"/>
            <w:r>
              <w:t>seasonId</w:t>
            </w:r>
            <w:proofErr w:type="spellEnd"/>
          </w:p>
        </w:tc>
        <w:tc>
          <w:tcPr>
            <w:tcW w:w="2786" w:type="dxa"/>
          </w:tcPr>
          <w:p w14:paraId="13B97F1D" w14:textId="77777777" w:rsidR="0002228C" w:rsidRDefault="0002228C" w:rsidP="00451C07">
            <w:pPr>
              <w:spacing w:before="0" w:beforeAutospacing="0" w:after="0" w:afterAutospacing="0"/>
              <w:jc w:val="left"/>
            </w:pPr>
            <w:r>
              <w:t>YES</w:t>
            </w:r>
          </w:p>
        </w:tc>
        <w:tc>
          <w:tcPr>
            <w:tcW w:w="3622" w:type="dxa"/>
          </w:tcPr>
          <w:p w14:paraId="4E4E2891" w14:textId="55BB01D5" w:rsidR="0002228C" w:rsidRDefault="0086612F" w:rsidP="0086612F">
            <w:pPr>
              <w:spacing w:before="0" w:beforeAutospacing="0" w:after="0" w:afterAutospacing="0"/>
              <w:jc w:val="left"/>
            </w:pPr>
            <w:r>
              <w:t>The unique season id</w:t>
            </w:r>
          </w:p>
        </w:tc>
      </w:tr>
      <w:tr w:rsidR="0002228C" w14:paraId="3CBF6042" w14:textId="77777777" w:rsidTr="0002228C">
        <w:tc>
          <w:tcPr>
            <w:tcW w:w="3168" w:type="dxa"/>
          </w:tcPr>
          <w:p w14:paraId="4F3E8241" w14:textId="77777777" w:rsidR="0002228C" w:rsidRDefault="0002228C" w:rsidP="00451C07">
            <w:pPr>
              <w:spacing w:before="0" w:beforeAutospacing="0" w:after="0" w:afterAutospacing="0"/>
              <w:jc w:val="left"/>
            </w:pPr>
            <w:r>
              <w:t>device</w:t>
            </w:r>
          </w:p>
        </w:tc>
        <w:tc>
          <w:tcPr>
            <w:tcW w:w="2786" w:type="dxa"/>
          </w:tcPr>
          <w:p w14:paraId="2C17DE44" w14:textId="77777777" w:rsidR="0002228C" w:rsidRDefault="0002228C" w:rsidP="00451C07">
            <w:pPr>
              <w:spacing w:before="0" w:beforeAutospacing="0" w:after="0" w:afterAutospacing="0"/>
              <w:jc w:val="left"/>
            </w:pPr>
            <w:r>
              <w:t>YES</w:t>
            </w:r>
          </w:p>
        </w:tc>
        <w:tc>
          <w:tcPr>
            <w:tcW w:w="3622" w:type="dxa"/>
          </w:tcPr>
          <w:p w14:paraId="2AB6AAB3" w14:textId="77777777" w:rsidR="0002228C" w:rsidRDefault="0002228C" w:rsidP="00451C07">
            <w:pPr>
              <w:spacing w:before="0" w:beforeAutospacing="0" w:after="0" w:afterAutospacing="0"/>
              <w:jc w:val="left"/>
            </w:pPr>
            <w:r>
              <w:t>The device type [</w:t>
            </w:r>
            <w:proofErr w:type="spellStart"/>
            <w:r>
              <w:t>Android,IPhone,IPad</w:t>
            </w:r>
            <w:proofErr w:type="spellEnd"/>
            <w:r>
              <w:t>]</w:t>
            </w:r>
          </w:p>
        </w:tc>
      </w:tr>
      <w:tr w:rsidR="0086612F" w14:paraId="5612BB5B" w14:textId="77777777" w:rsidTr="0002228C">
        <w:tc>
          <w:tcPr>
            <w:tcW w:w="3168" w:type="dxa"/>
          </w:tcPr>
          <w:p w14:paraId="7ABE3F51" w14:textId="6145E7BD" w:rsidR="0086612F" w:rsidRDefault="0086612F" w:rsidP="00451C07">
            <w:pPr>
              <w:spacing w:before="0" w:beforeAutospacing="0" w:after="0" w:afterAutospacing="0"/>
              <w:jc w:val="left"/>
            </w:pPr>
            <w:proofErr w:type="spellStart"/>
            <w:r>
              <w:t>minAge</w:t>
            </w:r>
            <w:proofErr w:type="spellEnd"/>
          </w:p>
        </w:tc>
        <w:tc>
          <w:tcPr>
            <w:tcW w:w="2786" w:type="dxa"/>
          </w:tcPr>
          <w:p w14:paraId="6F8FF9AA" w14:textId="64B42863" w:rsidR="0086612F" w:rsidRDefault="0086612F" w:rsidP="00451C07">
            <w:pPr>
              <w:spacing w:before="0" w:beforeAutospacing="0" w:after="0" w:afterAutospacing="0"/>
              <w:jc w:val="left"/>
            </w:pPr>
            <w:r>
              <w:t>YES</w:t>
            </w:r>
          </w:p>
        </w:tc>
        <w:tc>
          <w:tcPr>
            <w:tcW w:w="3622" w:type="dxa"/>
          </w:tcPr>
          <w:p w14:paraId="0169E214" w14:textId="1D2FF63C" w:rsidR="0086612F" w:rsidRDefault="0086612F" w:rsidP="00451C07">
            <w:pPr>
              <w:spacing w:before="0" w:beforeAutospacing="0" w:after="0" w:afterAutospacing="0"/>
              <w:jc w:val="left"/>
            </w:pPr>
            <w:r>
              <w:t xml:space="preserve">The min age </w:t>
            </w:r>
            <w:r w:rsidR="00112705">
              <w:t xml:space="preserve">to filter quiz </w:t>
            </w:r>
            <w:r>
              <w:t>for user</w:t>
            </w:r>
          </w:p>
        </w:tc>
      </w:tr>
      <w:tr w:rsidR="0086612F" w14:paraId="4292E184" w14:textId="77777777" w:rsidTr="0002228C">
        <w:tc>
          <w:tcPr>
            <w:tcW w:w="3168" w:type="dxa"/>
          </w:tcPr>
          <w:p w14:paraId="2320037B" w14:textId="51D81ACC" w:rsidR="0086612F" w:rsidRDefault="0086612F" w:rsidP="00451C07">
            <w:pPr>
              <w:spacing w:before="0" w:beforeAutospacing="0" w:after="0" w:afterAutospacing="0"/>
              <w:jc w:val="left"/>
            </w:pPr>
            <w:proofErr w:type="spellStart"/>
            <w:r>
              <w:t>maxAge</w:t>
            </w:r>
            <w:proofErr w:type="spellEnd"/>
          </w:p>
        </w:tc>
        <w:tc>
          <w:tcPr>
            <w:tcW w:w="2786" w:type="dxa"/>
          </w:tcPr>
          <w:p w14:paraId="1E3255A2" w14:textId="6A88D57B" w:rsidR="0086612F" w:rsidRDefault="0086612F" w:rsidP="00451C07">
            <w:pPr>
              <w:spacing w:before="0" w:beforeAutospacing="0" w:after="0" w:afterAutospacing="0"/>
              <w:jc w:val="left"/>
            </w:pPr>
            <w:r>
              <w:t>YES</w:t>
            </w:r>
          </w:p>
        </w:tc>
        <w:tc>
          <w:tcPr>
            <w:tcW w:w="3622" w:type="dxa"/>
          </w:tcPr>
          <w:p w14:paraId="0C0BFA6D" w14:textId="54061C9C" w:rsidR="0086612F" w:rsidRDefault="0086612F" w:rsidP="00451C07">
            <w:pPr>
              <w:spacing w:before="0" w:beforeAutospacing="0" w:after="0" w:afterAutospacing="0"/>
              <w:jc w:val="left"/>
            </w:pPr>
            <w:r>
              <w:t>The max age</w:t>
            </w:r>
            <w:r w:rsidR="00112705">
              <w:t xml:space="preserve"> to filter quiz</w:t>
            </w:r>
            <w:r>
              <w:t xml:space="preserve"> for user</w:t>
            </w:r>
          </w:p>
        </w:tc>
      </w:tr>
      <w:tr w:rsidR="0086612F" w14:paraId="3D66BA9B" w14:textId="77777777" w:rsidTr="0002228C">
        <w:tc>
          <w:tcPr>
            <w:tcW w:w="3168" w:type="dxa"/>
          </w:tcPr>
          <w:p w14:paraId="669C5385" w14:textId="09846B16" w:rsidR="0086612F" w:rsidRDefault="00112705" w:rsidP="00451C07">
            <w:pPr>
              <w:spacing w:before="0" w:beforeAutospacing="0" w:after="0" w:afterAutospacing="0"/>
              <w:jc w:val="left"/>
            </w:pPr>
            <w:r>
              <w:t>level</w:t>
            </w:r>
          </w:p>
        </w:tc>
        <w:tc>
          <w:tcPr>
            <w:tcW w:w="2786" w:type="dxa"/>
          </w:tcPr>
          <w:p w14:paraId="163D0B08" w14:textId="380CD960" w:rsidR="0086612F" w:rsidRDefault="00112705" w:rsidP="00451C07">
            <w:pPr>
              <w:spacing w:before="0" w:beforeAutospacing="0" w:after="0" w:afterAutospacing="0"/>
              <w:jc w:val="left"/>
            </w:pPr>
            <w:r>
              <w:t>YES</w:t>
            </w:r>
          </w:p>
        </w:tc>
        <w:tc>
          <w:tcPr>
            <w:tcW w:w="3622" w:type="dxa"/>
          </w:tcPr>
          <w:p w14:paraId="3EDCF318" w14:textId="52373589" w:rsidR="0086612F" w:rsidRDefault="00112705" w:rsidP="00451C07">
            <w:pPr>
              <w:spacing w:before="0" w:beforeAutospacing="0" w:after="0" w:afterAutospacing="0"/>
              <w:jc w:val="left"/>
            </w:pPr>
            <w:r>
              <w:t>The level to filter quiz for user</w:t>
            </w:r>
            <w:r w:rsidR="00630946">
              <w:t>[a1,a2,a3,b1,b2,b3,c1,c2,c3]</w:t>
            </w:r>
          </w:p>
        </w:tc>
      </w:tr>
      <w:tr w:rsidR="00112705" w14:paraId="1C8205B0" w14:textId="77777777" w:rsidTr="0002228C">
        <w:tc>
          <w:tcPr>
            <w:tcW w:w="3168" w:type="dxa"/>
          </w:tcPr>
          <w:p w14:paraId="02D112E3" w14:textId="43210322" w:rsidR="00112705" w:rsidRDefault="00112705" w:rsidP="00451C07">
            <w:pPr>
              <w:spacing w:before="0" w:beforeAutospacing="0" w:after="0" w:afterAutospacing="0"/>
              <w:jc w:val="left"/>
            </w:pPr>
            <w:r>
              <w:t>version</w:t>
            </w:r>
          </w:p>
        </w:tc>
        <w:tc>
          <w:tcPr>
            <w:tcW w:w="2786" w:type="dxa"/>
          </w:tcPr>
          <w:p w14:paraId="29CE3534" w14:textId="64821327" w:rsidR="00112705" w:rsidRDefault="00112705" w:rsidP="00451C07">
            <w:pPr>
              <w:spacing w:before="0" w:beforeAutospacing="0" w:after="0" w:afterAutospacing="0"/>
              <w:jc w:val="left"/>
            </w:pPr>
            <w:r>
              <w:t>YES</w:t>
            </w:r>
          </w:p>
        </w:tc>
        <w:tc>
          <w:tcPr>
            <w:tcW w:w="3622" w:type="dxa"/>
          </w:tcPr>
          <w:p w14:paraId="66DBE235" w14:textId="6D25BD45" w:rsidR="00112705" w:rsidRDefault="00112705" w:rsidP="00451C07">
            <w:pPr>
              <w:spacing w:before="0" w:beforeAutospacing="0" w:after="0" w:afterAutospacing="0"/>
              <w:jc w:val="left"/>
            </w:pPr>
            <w:r>
              <w:t>The client version</w:t>
            </w:r>
          </w:p>
        </w:tc>
      </w:tr>
    </w:tbl>
    <w:p w14:paraId="14DC858B" w14:textId="77777777" w:rsidR="0068513E" w:rsidRDefault="0068513E">
      <w:pPr>
        <w:spacing w:before="0" w:beforeAutospacing="0" w:after="0" w:afterAutospacing="0"/>
        <w:jc w:val="left"/>
      </w:pPr>
    </w:p>
    <w:p w14:paraId="6AFBD67F" w14:textId="77777777" w:rsidR="0080593D" w:rsidRDefault="0080593D">
      <w:pPr>
        <w:spacing w:before="0" w:beforeAutospacing="0" w:after="0" w:afterAutospacing="0"/>
        <w:jc w:val="left"/>
      </w:pPr>
    </w:p>
    <w:p w14:paraId="5A60BE65" w14:textId="77777777" w:rsidR="00DB5335" w:rsidRDefault="0002228C" w:rsidP="00B03685">
      <w:pPr>
        <w:pStyle w:val="Heading2"/>
      </w:pPr>
      <w:bookmarkStart w:id="55" w:name="_Toc379981863"/>
      <w:r>
        <w:t>Error Response</w:t>
      </w:r>
      <w:bookmarkEnd w:id="55"/>
    </w:p>
    <w:p w14:paraId="4C75170F" w14:textId="77777777" w:rsidR="00DB5335" w:rsidRDefault="00DB5335">
      <w:pPr>
        <w:spacing w:before="0" w:beforeAutospacing="0" w:after="0" w:afterAutospacing="0"/>
        <w:jc w:val="left"/>
      </w:pPr>
    </w:p>
    <w:p w14:paraId="430289A5" w14:textId="19B66F14" w:rsidR="0002228C" w:rsidRDefault="0002228C" w:rsidP="0002228C">
      <w:pPr>
        <w:shd w:val="clear" w:color="auto" w:fill="E5E5E5"/>
        <w:rPr>
          <w:rFonts w:ascii="Courier New" w:hAnsi="Courier New" w:cs="Courier New"/>
          <w:lang w:eastAsia="zh-CN"/>
        </w:rPr>
      </w:pPr>
      <w:r>
        <w:rPr>
          <w:rFonts w:ascii="Courier New" w:hAnsi="Courier New" w:cs="Courier New" w:hint="eastAsia"/>
          <w:lang w:eastAsia="zh-CN"/>
        </w:rPr>
        <w:t>{</w:t>
      </w:r>
      <w:proofErr w:type="spellStart"/>
      <w:del w:id="56" w:author="Zhang, Wei (BSO-SH)" w:date="2014-02-13T10:56:00Z">
        <w:r w:rsidDel="008531DB">
          <w:rPr>
            <w:rFonts w:ascii="Courier New" w:hAnsi="Courier New" w:cs="Courier New" w:hint="eastAsia"/>
            <w:lang w:eastAsia="zh-CN"/>
          </w:rPr>
          <w:delText>error:{</w:delText>
        </w:r>
      </w:del>
      <w:r>
        <w:rPr>
          <w:rFonts w:ascii="Courier New" w:hAnsi="Courier New" w:cs="Courier New" w:hint="eastAsia"/>
          <w:lang w:eastAsia="zh-CN"/>
        </w:rPr>
        <w:t>message:</w:t>
      </w:r>
      <w:r>
        <w:rPr>
          <w:rFonts w:ascii="Courier New" w:hAnsi="Courier New" w:cs="Courier New"/>
          <w:lang w:eastAsia="zh-CN"/>
        </w:rPr>
        <w:t>””</w:t>
      </w:r>
      <w:proofErr w:type="gramStart"/>
      <w:r>
        <w:rPr>
          <w:rFonts w:ascii="Courier New" w:hAnsi="Courier New" w:cs="Courier New" w:hint="eastAsia"/>
          <w:lang w:eastAsia="zh-CN"/>
        </w:rPr>
        <w:t>,code</w:t>
      </w:r>
      <w:proofErr w:type="spellEnd"/>
      <w:proofErr w:type="gramEnd"/>
      <w:r>
        <w:rPr>
          <w:rFonts w:ascii="Courier New" w:hAnsi="Courier New" w:cs="Courier New" w:hint="eastAsia"/>
          <w:lang w:eastAsia="zh-CN"/>
        </w:rPr>
        <w:t>=</w:t>
      </w:r>
      <w:r>
        <w:rPr>
          <w:rFonts w:ascii="Courier New" w:hAnsi="Courier New" w:cs="Courier New"/>
          <w:lang w:eastAsia="zh-CN"/>
        </w:rPr>
        <w:t>””</w:t>
      </w:r>
      <w:r>
        <w:rPr>
          <w:rFonts w:ascii="Courier New" w:hAnsi="Courier New" w:cs="Courier New" w:hint="eastAsia"/>
          <w:lang w:eastAsia="zh-CN"/>
        </w:rPr>
        <w:t>}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168"/>
        <w:gridCol w:w="3622"/>
      </w:tblGrid>
      <w:tr w:rsidR="0002228C" w14:paraId="0D069AD6" w14:textId="77777777" w:rsidTr="00C352BE">
        <w:tc>
          <w:tcPr>
            <w:tcW w:w="3168" w:type="dxa"/>
          </w:tcPr>
          <w:p w14:paraId="536747B2" w14:textId="77777777" w:rsidR="0002228C" w:rsidRDefault="0002228C" w:rsidP="00C352BE">
            <w:pPr>
              <w:spacing w:before="0" w:beforeAutospacing="0" w:after="0" w:afterAutospacing="0"/>
              <w:jc w:val="left"/>
            </w:pPr>
            <w:r>
              <w:t>Error Code</w:t>
            </w:r>
          </w:p>
        </w:tc>
        <w:tc>
          <w:tcPr>
            <w:tcW w:w="3622" w:type="dxa"/>
          </w:tcPr>
          <w:p w14:paraId="3C365FD1" w14:textId="77777777" w:rsidR="0002228C" w:rsidRDefault="0002228C" w:rsidP="00C352BE">
            <w:pPr>
              <w:spacing w:before="0" w:beforeAutospacing="0" w:after="0" w:afterAutospacing="0"/>
              <w:jc w:val="left"/>
            </w:pPr>
            <w:r>
              <w:t>Description</w:t>
            </w:r>
          </w:p>
        </w:tc>
      </w:tr>
      <w:tr w:rsidR="0002228C" w14:paraId="1E186F7F" w14:textId="77777777" w:rsidTr="00C352BE">
        <w:tc>
          <w:tcPr>
            <w:tcW w:w="3168" w:type="dxa"/>
          </w:tcPr>
          <w:p w14:paraId="516EC946" w14:textId="77777777" w:rsidR="0002228C" w:rsidRPr="009D5655" w:rsidRDefault="0002228C" w:rsidP="00C352BE">
            <w:pPr>
              <w:spacing w:before="0" w:beforeAutospacing="0" w:after="0" w:afterAutospacing="0"/>
              <w:jc w:val="left"/>
              <w:rPr>
                <w:rFonts w:eastAsia="宋体"/>
                <w:lang w:eastAsia="zh-CN"/>
              </w:rPr>
            </w:pPr>
            <w:r>
              <w:t>10000</w:t>
            </w:r>
            <w:r w:rsidR="009D5655">
              <w:rPr>
                <w:rFonts w:eastAsia="宋体" w:hint="eastAsia"/>
                <w:lang w:eastAsia="zh-CN"/>
              </w:rPr>
              <w:t>0</w:t>
            </w:r>
          </w:p>
        </w:tc>
        <w:tc>
          <w:tcPr>
            <w:tcW w:w="3622" w:type="dxa"/>
          </w:tcPr>
          <w:p w14:paraId="222C71DA" w14:textId="77777777" w:rsidR="0002228C" w:rsidRDefault="0002228C" w:rsidP="00C352BE">
            <w:pPr>
              <w:spacing w:before="0" w:beforeAutospacing="0" w:after="0" w:afterAutospacing="0"/>
              <w:jc w:val="left"/>
            </w:pPr>
            <w:r>
              <w:t>System Error</w:t>
            </w:r>
          </w:p>
        </w:tc>
      </w:tr>
      <w:tr w:rsidR="00112705" w14:paraId="6ED8F2B8" w14:textId="77777777" w:rsidTr="00C352BE">
        <w:tc>
          <w:tcPr>
            <w:tcW w:w="3168" w:type="dxa"/>
          </w:tcPr>
          <w:p w14:paraId="48662A85" w14:textId="13E466B8" w:rsidR="00112705" w:rsidRDefault="00112705" w:rsidP="00C352BE">
            <w:pPr>
              <w:spacing w:before="0" w:beforeAutospacing="0" w:after="0" w:afterAutospacing="0"/>
              <w:jc w:val="left"/>
            </w:pPr>
            <w:r>
              <w:t>100001</w:t>
            </w:r>
          </w:p>
        </w:tc>
        <w:tc>
          <w:tcPr>
            <w:tcW w:w="3622" w:type="dxa"/>
          </w:tcPr>
          <w:p w14:paraId="127A09DC" w14:textId="3C456DA5" w:rsidR="00112705" w:rsidRDefault="00112705" w:rsidP="00C352BE">
            <w:pPr>
              <w:spacing w:before="0" w:beforeAutospacing="0" w:after="0" w:afterAutospacing="0"/>
              <w:jc w:val="left"/>
            </w:pPr>
            <w:r>
              <w:t>This client version will never be supported, please upgrade this client first</w:t>
            </w:r>
          </w:p>
        </w:tc>
      </w:tr>
      <w:tr w:rsidR="0002228C" w14:paraId="77BDB04C" w14:textId="77777777" w:rsidTr="00C352BE">
        <w:tc>
          <w:tcPr>
            <w:tcW w:w="3168" w:type="dxa"/>
          </w:tcPr>
          <w:p w14:paraId="2A7A1090" w14:textId="77777777" w:rsidR="0002228C" w:rsidRPr="009D5655" w:rsidRDefault="0002228C" w:rsidP="00C352BE">
            <w:pPr>
              <w:spacing w:before="0" w:beforeAutospacing="0" w:after="0" w:afterAutospacing="0"/>
              <w:jc w:val="left"/>
              <w:rPr>
                <w:rFonts w:eastAsia="宋体"/>
                <w:lang w:eastAsia="zh-CN"/>
              </w:rPr>
            </w:pPr>
            <w:r>
              <w:t>20000</w:t>
            </w:r>
            <w:r w:rsidR="009D5655">
              <w:rPr>
                <w:rFonts w:eastAsia="宋体" w:hint="eastAsia"/>
                <w:lang w:eastAsia="zh-CN"/>
              </w:rPr>
              <w:t>0</w:t>
            </w:r>
          </w:p>
        </w:tc>
        <w:tc>
          <w:tcPr>
            <w:tcW w:w="3622" w:type="dxa"/>
          </w:tcPr>
          <w:p w14:paraId="27DA2B59" w14:textId="4AC1BADB" w:rsidR="0002228C" w:rsidRDefault="00112705" w:rsidP="00C352BE">
            <w:pPr>
              <w:spacing w:before="0" w:beforeAutospacing="0" w:after="0" w:afterAutospacing="0"/>
              <w:jc w:val="left"/>
            </w:pPr>
            <w:r>
              <w:t>Illegal parameter</w:t>
            </w:r>
          </w:p>
        </w:tc>
      </w:tr>
    </w:tbl>
    <w:p w14:paraId="0DD75D87" w14:textId="77777777" w:rsidR="0068513E" w:rsidRDefault="0068513E">
      <w:pPr>
        <w:spacing w:before="0" w:beforeAutospacing="0" w:after="0" w:afterAutospacing="0"/>
        <w:jc w:val="left"/>
      </w:pPr>
    </w:p>
    <w:p w14:paraId="1A2BC383" w14:textId="77777777" w:rsidR="0068513E" w:rsidRDefault="0068513E">
      <w:pPr>
        <w:spacing w:before="0" w:beforeAutospacing="0" w:after="0" w:afterAutospacing="0"/>
        <w:jc w:val="left"/>
      </w:pPr>
    </w:p>
    <w:p w14:paraId="1BF8264C" w14:textId="77777777" w:rsidR="00B03685" w:rsidRPr="00974D1C" w:rsidRDefault="0002228C" w:rsidP="00B03685">
      <w:pPr>
        <w:pStyle w:val="Heading2"/>
      </w:pPr>
      <w:bookmarkStart w:id="57" w:name="_Toc379981864"/>
      <w:r>
        <w:t>Success Response</w:t>
      </w:r>
      <w:bookmarkEnd w:id="57"/>
    </w:p>
    <w:p w14:paraId="19E203CF" w14:textId="77777777" w:rsidR="00B03685" w:rsidRDefault="00B03685">
      <w:pPr>
        <w:spacing w:before="0" w:beforeAutospacing="0" w:after="0" w:afterAutospacing="0"/>
        <w:jc w:val="left"/>
      </w:pPr>
    </w:p>
    <w:p w14:paraId="64824051" w14:textId="7F6AE167" w:rsidR="0002228C" w:rsidRDefault="0002228C" w:rsidP="0002228C">
      <w:pPr>
        <w:shd w:val="clear" w:color="auto" w:fill="E5E5E5"/>
        <w:rPr>
          <w:rFonts w:ascii="Courier New" w:hAnsi="Courier New" w:cs="Courier New"/>
          <w:lang w:eastAsia="zh-CN"/>
        </w:rPr>
      </w:pPr>
      <w:r>
        <w:rPr>
          <w:rFonts w:ascii="Courier New" w:hAnsi="Courier New" w:cs="Courier New" w:hint="eastAsia"/>
          <w:lang w:eastAsia="zh-CN"/>
        </w:rPr>
        <w:t>{</w:t>
      </w:r>
      <w:ins w:id="58" w:author="Zhang, Wei (BSO-SH)" w:date="2014-02-13T10:57:00Z">
        <w:r w:rsidR="008531DB">
          <w:rPr>
            <w:rFonts w:ascii="Courier New" w:hAnsi="Courier New" w:cs="Courier New"/>
            <w:lang w:eastAsia="zh-CN"/>
          </w:rPr>
          <w:t>code=”0”</w:t>
        </w:r>
        <w:proofErr w:type="gramStart"/>
        <w:r w:rsidR="008531DB">
          <w:rPr>
            <w:rFonts w:ascii="Courier New" w:hAnsi="Courier New" w:cs="Courier New"/>
            <w:lang w:eastAsia="zh-CN"/>
          </w:rPr>
          <w:t>,</w:t>
        </w:r>
      </w:ins>
      <w:r>
        <w:rPr>
          <w:rFonts w:ascii="Courier New" w:hAnsi="Courier New" w:cs="Courier New"/>
          <w:lang w:eastAsia="zh-CN"/>
        </w:rPr>
        <w:t>result</w:t>
      </w:r>
      <w:proofErr w:type="gramEnd"/>
      <w:r w:rsidR="00112705">
        <w:rPr>
          <w:rFonts w:ascii="Courier New" w:hAnsi="Courier New" w:cs="Courier New" w:hint="eastAsia"/>
          <w:lang w:eastAsia="zh-CN"/>
        </w:rPr>
        <w:t>:[</w:t>
      </w:r>
      <w:ins w:id="59" w:author="Zhang, Wei (BSO-SH)" w:date="2014-02-13T10:57:00Z">
        <w:r w:rsidR="008531DB">
          <w:rPr>
            <w:rFonts w:ascii="Courier New" w:hAnsi="Courier New" w:cs="Courier New"/>
            <w:lang w:eastAsia="zh-CN"/>
          </w:rPr>
          <w:t>{“</w:t>
        </w:r>
      </w:ins>
      <w:r w:rsidR="004B6300" w:rsidRPr="004B6300">
        <w:rPr>
          <w:rFonts w:ascii="Courier New" w:hAnsi="Courier New" w:cs="Courier New"/>
          <w:lang w:eastAsia="zh-CN"/>
        </w:rPr>
        <w:t>00868473-89df-4f84-8b2d-77ff04f18899</w:t>
      </w:r>
      <w:ins w:id="60" w:author="Zhang, Wei (BSO-SH)" w:date="2014-02-13T10:57:00Z">
        <w:r w:rsidR="008531DB">
          <w:rPr>
            <w:rFonts w:ascii="Courier New" w:hAnsi="Courier New" w:cs="Courier New"/>
            <w:lang w:eastAsia="zh-CN"/>
          </w:rPr>
          <w:t>”</w:t>
        </w:r>
      </w:ins>
      <w:r w:rsidR="00112705">
        <w:rPr>
          <w:rFonts w:ascii="Courier New" w:hAnsi="Courier New" w:cs="Courier New"/>
          <w:lang w:eastAsia="zh-CN"/>
        </w:rPr>
        <w:t>:true</w:t>
      </w:r>
      <w:ins w:id="61" w:author="Zhang, Wei (BSO-SH)" w:date="2014-02-13T10:57:00Z">
        <w:r w:rsidR="008531DB">
          <w:rPr>
            <w:rFonts w:ascii="Courier New" w:hAnsi="Courier New" w:cs="Courier New"/>
            <w:lang w:eastAsia="zh-CN"/>
          </w:rPr>
          <w:t>}</w:t>
        </w:r>
      </w:ins>
      <w:r w:rsidR="00112705">
        <w:rPr>
          <w:rFonts w:ascii="Courier New" w:hAnsi="Courier New" w:cs="Courier New"/>
          <w:lang w:eastAsia="zh-CN"/>
        </w:rPr>
        <w:t>,</w:t>
      </w:r>
      <w:r w:rsidR="004B6300" w:rsidRPr="004B6300">
        <w:t xml:space="preserve"> </w:t>
      </w:r>
      <w:ins w:id="62" w:author="Zhang, Wei (BSO-SH)" w:date="2014-02-13T10:57:00Z">
        <w:r w:rsidR="008531DB">
          <w:t>{“</w:t>
        </w:r>
      </w:ins>
      <w:r w:rsidR="004B6300" w:rsidRPr="004B6300">
        <w:rPr>
          <w:rFonts w:ascii="Courier New" w:hAnsi="Courier New" w:cs="Courier New"/>
          <w:lang w:eastAsia="zh-CN"/>
        </w:rPr>
        <w:t>01e3b008-3141-4e82-afd6-7a11448f1357</w:t>
      </w:r>
      <w:ins w:id="63" w:author="Zhang, Wei (BSO-SH)" w:date="2014-02-13T10:57:00Z">
        <w:r w:rsidR="008531DB">
          <w:rPr>
            <w:rFonts w:ascii="Courier New" w:hAnsi="Courier New" w:cs="Courier New"/>
            <w:lang w:eastAsia="zh-CN"/>
          </w:rPr>
          <w:t>”</w:t>
        </w:r>
      </w:ins>
      <w:r w:rsidR="00112705">
        <w:rPr>
          <w:rFonts w:ascii="Courier New" w:hAnsi="Courier New" w:cs="Courier New"/>
          <w:lang w:eastAsia="zh-CN"/>
        </w:rPr>
        <w:t>:false</w:t>
      </w:r>
      <w:ins w:id="64" w:author="Zhang, Wei (BSO-SH)" w:date="2014-02-13T10:57:00Z">
        <w:r w:rsidR="008531DB">
          <w:rPr>
            <w:rFonts w:ascii="Courier New" w:hAnsi="Courier New" w:cs="Courier New"/>
            <w:lang w:eastAsia="zh-CN"/>
          </w:rPr>
          <w:t>}</w:t>
        </w:r>
      </w:ins>
      <w:r w:rsidR="00112705">
        <w:rPr>
          <w:rFonts w:ascii="Courier New" w:hAnsi="Courier New" w:cs="Courier New"/>
          <w:lang w:eastAsia="zh-CN"/>
        </w:rPr>
        <w:t>,</w:t>
      </w:r>
      <w:r w:rsidR="004B6300" w:rsidRPr="004B6300">
        <w:t xml:space="preserve"> </w:t>
      </w:r>
      <w:ins w:id="65" w:author="Zhang, Wei (BSO-SH)" w:date="2014-02-13T10:57:00Z">
        <w:r w:rsidR="008531DB">
          <w:t>{“</w:t>
        </w:r>
      </w:ins>
      <w:r w:rsidR="004B6300" w:rsidRPr="004B6300">
        <w:rPr>
          <w:rFonts w:ascii="Courier New" w:hAnsi="Courier New" w:cs="Courier New"/>
          <w:lang w:eastAsia="zh-CN"/>
        </w:rPr>
        <w:t>05fda1d6-9264-4c4c-93dc-8b8dc0de8d4d</w:t>
      </w:r>
      <w:ins w:id="66" w:author="Zhang, Wei (BSO-SH)" w:date="2014-02-13T10:57:00Z">
        <w:r w:rsidR="008531DB">
          <w:rPr>
            <w:rFonts w:ascii="Courier New" w:hAnsi="Courier New" w:cs="Courier New"/>
            <w:lang w:eastAsia="zh-CN"/>
          </w:rPr>
          <w:t>”</w:t>
        </w:r>
      </w:ins>
      <w:r w:rsidR="00112705">
        <w:rPr>
          <w:rFonts w:ascii="Courier New" w:hAnsi="Courier New" w:cs="Courier New"/>
          <w:lang w:eastAsia="zh-CN"/>
        </w:rPr>
        <w:t>:false</w:t>
      </w:r>
      <w:ins w:id="67" w:author="Zhang, Wei (BSO-SH)" w:date="2014-02-13T10:57:00Z">
        <w:r w:rsidR="008531DB">
          <w:rPr>
            <w:rFonts w:ascii="Courier New" w:hAnsi="Courier New" w:cs="Courier New"/>
            <w:lang w:eastAsia="zh-CN"/>
          </w:rPr>
          <w:t>}</w:t>
        </w:r>
      </w:ins>
      <w:r w:rsidR="00112705">
        <w:rPr>
          <w:rFonts w:ascii="Courier New" w:hAnsi="Courier New" w:cs="Courier New" w:hint="eastAsia"/>
          <w:lang w:eastAsia="zh-CN"/>
        </w:rPr>
        <w:t>]</w:t>
      </w:r>
      <w:r>
        <w:rPr>
          <w:rFonts w:ascii="Courier New" w:hAnsi="Courier New" w:cs="Courier New" w:hint="eastAsia"/>
          <w:lang w:eastAsia="zh-CN"/>
        </w:rPr>
        <w:t>}</w:t>
      </w:r>
    </w:p>
    <w:p w14:paraId="73EA5829" w14:textId="77777777" w:rsidR="0034160A" w:rsidRDefault="0034160A">
      <w:pPr>
        <w:spacing w:before="0" w:beforeAutospacing="0" w:after="0" w:afterAutospacing="0"/>
        <w:jc w:val="left"/>
        <w:rPr>
          <w:ins w:id="68" w:author="Zhang, Wei (BSO-SH)" w:date="2014-02-13T11:01:00Z"/>
        </w:rPr>
      </w:pPr>
    </w:p>
    <w:p w14:paraId="00960237" w14:textId="77777777" w:rsidR="00313298" w:rsidRDefault="00313298">
      <w:pPr>
        <w:spacing w:before="0" w:beforeAutospacing="0" w:after="0" w:afterAutospacing="0"/>
        <w:jc w:val="left"/>
        <w:rPr>
          <w:ins w:id="69" w:author="Zhang, Wei (BSO-SH)" w:date="2014-02-13T11:01:00Z"/>
        </w:rPr>
      </w:pPr>
    </w:p>
    <w:p w14:paraId="087D7E15" w14:textId="77777777" w:rsidR="00313298" w:rsidRDefault="00313298">
      <w:pPr>
        <w:spacing w:before="0" w:beforeAutospacing="0" w:after="0" w:afterAutospacing="0"/>
        <w:jc w:val="left"/>
        <w:rPr>
          <w:ins w:id="70" w:author="Zhang, Wei (BSO-SH)" w:date="2014-02-13T11:01:00Z"/>
        </w:rPr>
      </w:pPr>
    </w:p>
    <w:p w14:paraId="53258411" w14:textId="77777777" w:rsidR="00313298" w:rsidRPr="00614077" w:rsidRDefault="00313298" w:rsidP="00313298">
      <w:pPr>
        <w:pStyle w:val="Heading1"/>
        <w:rPr>
          <w:ins w:id="71" w:author="Zhang, Wei (BSO-SH)" w:date="2014-02-13T11:02:00Z"/>
        </w:rPr>
      </w:pPr>
      <w:ins w:id="72" w:author="Zhang, Wei (BSO-SH)" w:date="2014-02-13T11:02:00Z">
        <w:r>
          <w:lastRenderedPageBreak/>
          <w:t>Check Quiz Existence for Episode</w:t>
        </w:r>
      </w:ins>
    </w:p>
    <w:p w14:paraId="614861A8" w14:textId="77777777" w:rsidR="00313298" w:rsidRDefault="00313298" w:rsidP="00313298">
      <w:pPr>
        <w:spacing w:before="0" w:beforeAutospacing="0" w:after="0" w:afterAutospacing="0"/>
        <w:jc w:val="left"/>
        <w:rPr>
          <w:ins w:id="73" w:author="Zhang, Wei (BSO-SH)" w:date="2014-02-13T11:02:00Z"/>
        </w:rPr>
      </w:pPr>
    </w:p>
    <w:p w14:paraId="30D74FEF" w14:textId="77777777" w:rsidR="00313298" w:rsidRDefault="00313298" w:rsidP="00313298">
      <w:pPr>
        <w:pStyle w:val="Heading2"/>
        <w:rPr>
          <w:ins w:id="74" w:author="Zhang, Wei (BSO-SH)" w:date="2014-02-13T11:02:00Z"/>
        </w:rPr>
      </w:pPr>
      <w:ins w:id="75" w:author="Zhang, Wei (BSO-SH)" w:date="2014-02-13T11:02:00Z">
        <w:r>
          <w:t>Interface url</w:t>
        </w:r>
      </w:ins>
    </w:p>
    <w:p w14:paraId="4F225EDD" w14:textId="77777777" w:rsidR="00313298" w:rsidRDefault="00313298" w:rsidP="00313298">
      <w:pPr>
        <w:spacing w:before="0" w:beforeAutospacing="0" w:after="0" w:afterAutospacing="0"/>
        <w:jc w:val="left"/>
        <w:rPr>
          <w:ins w:id="76" w:author="Zhang, Wei (BSO-SH)" w:date="2014-02-13T11:02:00Z"/>
        </w:rPr>
      </w:pPr>
      <w:ins w:id="77" w:author="Zhang, Wei (BSO-SH)" w:date="2014-02-13T11:02:00Z">
        <w:r>
          <w:t>This interface is used to tell client whether the episode has related episode.</w:t>
        </w:r>
      </w:ins>
    </w:p>
    <w:p w14:paraId="749E125C" w14:textId="77777777" w:rsidR="00313298" w:rsidRDefault="00313298" w:rsidP="00313298">
      <w:pPr>
        <w:spacing w:before="0" w:beforeAutospacing="0" w:after="0" w:afterAutospacing="0"/>
        <w:jc w:val="left"/>
        <w:rPr>
          <w:ins w:id="78" w:author="Zhang, Wei (BSO-SH)" w:date="2014-02-13T11:02:00Z"/>
        </w:rPr>
      </w:pPr>
    </w:p>
    <w:p w14:paraId="6F333799" w14:textId="7C80FF73" w:rsidR="00313298" w:rsidRDefault="00313298" w:rsidP="00313298">
      <w:pPr>
        <w:spacing w:before="0" w:beforeAutospacing="0" w:after="0" w:afterAutospacing="0"/>
        <w:jc w:val="left"/>
        <w:rPr>
          <w:ins w:id="79" w:author="Zhang, Wei (BSO-SH)" w:date="2014-02-13T11:02:00Z"/>
        </w:rPr>
      </w:pPr>
      <w:ins w:id="80" w:author="Zhang, Wei (BSO-SH)" w:date="2014-02-13T11:02:00Z">
        <w:r w:rsidRPr="0002228C">
          <w:t>/</w:t>
        </w:r>
        <w:r>
          <w:t>checkQuizExistence.do</w:t>
        </w:r>
        <w:proofErr w:type="gramStart"/>
        <w:r>
          <w:t>?</w:t>
        </w:r>
        <w:r>
          <w:t>episodeIds</w:t>
        </w:r>
        <w:proofErr w:type="gramEnd"/>
        <w:r>
          <w:t>=${</w:t>
        </w:r>
        <w:r>
          <w:t>episodeIds</w:t>
        </w:r>
        <w:r>
          <w:t>}&amp;device=${device}&amp;minAge=${minAge}&amp;maxAge=${maxAge}&amp;level=${level}&amp;version=${version}</w:t>
        </w:r>
      </w:ins>
    </w:p>
    <w:p w14:paraId="1AE8E33E" w14:textId="77777777" w:rsidR="00313298" w:rsidRDefault="00313298" w:rsidP="00313298">
      <w:pPr>
        <w:spacing w:before="0" w:beforeAutospacing="0" w:after="0" w:afterAutospacing="0"/>
        <w:jc w:val="left"/>
        <w:rPr>
          <w:ins w:id="81" w:author="Zhang, Wei (BSO-SH)" w:date="2014-02-13T11:02:00Z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168"/>
        <w:gridCol w:w="2786"/>
        <w:gridCol w:w="3622"/>
      </w:tblGrid>
      <w:tr w:rsidR="00313298" w14:paraId="3C9148B1" w14:textId="77777777" w:rsidTr="003B11C2">
        <w:trPr>
          <w:ins w:id="82" w:author="Zhang, Wei (BSO-SH)" w:date="2014-02-13T11:02:00Z"/>
        </w:trPr>
        <w:tc>
          <w:tcPr>
            <w:tcW w:w="3168" w:type="dxa"/>
          </w:tcPr>
          <w:p w14:paraId="73628255" w14:textId="77777777" w:rsidR="00313298" w:rsidRDefault="00313298" w:rsidP="003B11C2">
            <w:pPr>
              <w:spacing w:before="0" w:beforeAutospacing="0" w:after="0" w:afterAutospacing="0"/>
              <w:jc w:val="left"/>
              <w:rPr>
                <w:ins w:id="83" w:author="Zhang, Wei (BSO-SH)" w:date="2014-02-13T11:02:00Z"/>
              </w:rPr>
            </w:pPr>
            <w:ins w:id="84" w:author="Zhang, Wei (BSO-SH)" w:date="2014-02-13T11:02:00Z">
              <w:r>
                <w:t>Parameter Name</w:t>
              </w:r>
            </w:ins>
          </w:p>
        </w:tc>
        <w:tc>
          <w:tcPr>
            <w:tcW w:w="2786" w:type="dxa"/>
          </w:tcPr>
          <w:p w14:paraId="252EFBA7" w14:textId="77777777" w:rsidR="00313298" w:rsidRDefault="00313298" w:rsidP="003B11C2">
            <w:pPr>
              <w:spacing w:before="0" w:beforeAutospacing="0" w:after="0" w:afterAutospacing="0"/>
              <w:jc w:val="left"/>
              <w:rPr>
                <w:ins w:id="85" w:author="Zhang, Wei (BSO-SH)" w:date="2014-02-13T11:02:00Z"/>
              </w:rPr>
            </w:pPr>
            <w:ins w:id="86" w:author="Zhang, Wei (BSO-SH)" w:date="2014-02-13T11:02:00Z">
              <w:r>
                <w:t>Required</w:t>
              </w:r>
            </w:ins>
          </w:p>
        </w:tc>
        <w:tc>
          <w:tcPr>
            <w:tcW w:w="3622" w:type="dxa"/>
          </w:tcPr>
          <w:p w14:paraId="16790A6A" w14:textId="77777777" w:rsidR="00313298" w:rsidRDefault="00313298" w:rsidP="003B11C2">
            <w:pPr>
              <w:spacing w:before="0" w:beforeAutospacing="0" w:after="0" w:afterAutospacing="0"/>
              <w:jc w:val="left"/>
              <w:rPr>
                <w:ins w:id="87" w:author="Zhang, Wei (BSO-SH)" w:date="2014-02-13T11:02:00Z"/>
              </w:rPr>
            </w:pPr>
            <w:ins w:id="88" w:author="Zhang, Wei (BSO-SH)" w:date="2014-02-13T11:02:00Z">
              <w:r>
                <w:t>Description</w:t>
              </w:r>
            </w:ins>
          </w:p>
        </w:tc>
      </w:tr>
      <w:tr w:rsidR="00313298" w14:paraId="640502B7" w14:textId="77777777" w:rsidTr="003B11C2">
        <w:trPr>
          <w:ins w:id="89" w:author="Zhang, Wei (BSO-SH)" w:date="2014-02-13T11:02:00Z"/>
        </w:trPr>
        <w:tc>
          <w:tcPr>
            <w:tcW w:w="3168" w:type="dxa"/>
          </w:tcPr>
          <w:p w14:paraId="2C9E9361" w14:textId="292D9F40" w:rsidR="00313298" w:rsidRDefault="00313298" w:rsidP="003B11C2">
            <w:pPr>
              <w:spacing w:before="0" w:beforeAutospacing="0" w:after="0" w:afterAutospacing="0"/>
              <w:jc w:val="left"/>
              <w:rPr>
                <w:ins w:id="90" w:author="Zhang, Wei (BSO-SH)" w:date="2014-02-13T11:02:00Z"/>
              </w:rPr>
            </w:pPr>
            <w:proofErr w:type="spellStart"/>
            <w:ins w:id="91" w:author="Zhang, Wei (BSO-SH)" w:date="2014-02-13T11:02:00Z">
              <w:r>
                <w:t>episodeIds</w:t>
              </w:r>
              <w:proofErr w:type="spellEnd"/>
            </w:ins>
          </w:p>
        </w:tc>
        <w:tc>
          <w:tcPr>
            <w:tcW w:w="2786" w:type="dxa"/>
          </w:tcPr>
          <w:p w14:paraId="5A88CB5A" w14:textId="77777777" w:rsidR="00313298" w:rsidRDefault="00313298" w:rsidP="003B11C2">
            <w:pPr>
              <w:spacing w:before="0" w:beforeAutospacing="0" w:after="0" w:afterAutospacing="0"/>
              <w:jc w:val="left"/>
              <w:rPr>
                <w:ins w:id="92" w:author="Zhang, Wei (BSO-SH)" w:date="2014-02-13T11:02:00Z"/>
              </w:rPr>
            </w:pPr>
            <w:ins w:id="93" w:author="Zhang, Wei (BSO-SH)" w:date="2014-02-13T11:02:00Z">
              <w:r>
                <w:t>YES</w:t>
              </w:r>
            </w:ins>
          </w:p>
        </w:tc>
        <w:tc>
          <w:tcPr>
            <w:tcW w:w="3622" w:type="dxa"/>
          </w:tcPr>
          <w:p w14:paraId="4CEE10BD" w14:textId="43A625D2" w:rsidR="00313298" w:rsidRDefault="00313298" w:rsidP="003B11C2">
            <w:pPr>
              <w:spacing w:before="0" w:beforeAutospacing="0" w:after="0" w:afterAutospacing="0"/>
              <w:jc w:val="left"/>
              <w:rPr>
                <w:ins w:id="94" w:author="Zhang, Wei (BSO-SH)" w:date="2014-02-13T11:02:00Z"/>
              </w:rPr>
            </w:pPr>
            <w:ins w:id="95" w:author="Zhang, Wei (BSO-SH)" w:date="2014-02-13T11:02:00Z">
              <w:r>
                <w:t>The comma split episode ids</w:t>
              </w:r>
            </w:ins>
          </w:p>
        </w:tc>
      </w:tr>
      <w:tr w:rsidR="00313298" w14:paraId="4023C6D3" w14:textId="77777777" w:rsidTr="003B11C2">
        <w:trPr>
          <w:ins w:id="96" w:author="Zhang, Wei (BSO-SH)" w:date="2014-02-13T11:02:00Z"/>
        </w:trPr>
        <w:tc>
          <w:tcPr>
            <w:tcW w:w="3168" w:type="dxa"/>
          </w:tcPr>
          <w:p w14:paraId="2F462170" w14:textId="77777777" w:rsidR="00313298" w:rsidRDefault="00313298" w:rsidP="003B11C2">
            <w:pPr>
              <w:spacing w:before="0" w:beforeAutospacing="0" w:after="0" w:afterAutospacing="0"/>
              <w:jc w:val="left"/>
              <w:rPr>
                <w:ins w:id="97" w:author="Zhang, Wei (BSO-SH)" w:date="2014-02-13T11:02:00Z"/>
              </w:rPr>
            </w:pPr>
            <w:ins w:id="98" w:author="Zhang, Wei (BSO-SH)" w:date="2014-02-13T11:02:00Z">
              <w:r>
                <w:t>device</w:t>
              </w:r>
            </w:ins>
          </w:p>
        </w:tc>
        <w:tc>
          <w:tcPr>
            <w:tcW w:w="2786" w:type="dxa"/>
          </w:tcPr>
          <w:p w14:paraId="307DA24D" w14:textId="77777777" w:rsidR="00313298" w:rsidRDefault="00313298" w:rsidP="003B11C2">
            <w:pPr>
              <w:spacing w:before="0" w:beforeAutospacing="0" w:after="0" w:afterAutospacing="0"/>
              <w:jc w:val="left"/>
              <w:rPr>
                <w:ins w:id="99" w:author="Zhang, Wei (BSO-SH)" w:date="2014-02-13T11:02:00Z"/>
              </w:rPr>
            </w:pPr>
            <w:ins w:id="100" w:author="Zhang, Wei (BSO-SH)" w:date="2014-02-13T11:02:00Z">
              <w:r>
                <w:t>YES</w:t>
              </w:r>
            </w:ins>
          </w:p>
        </w:tc>
        <w:tc>
          <w:tcPr>
            <w:tcW w:w="3622" w:type="dxa"/>
          </w:tcPr>
          <w:p w14:paraId="5EC82AEE" w14:textId="77777777" w:rsidR="00313298" w:rsidRDefault="00313298" w:rsidP="003B11C2">
            <w:pPr>
              <w:spacing w:before="0" w:beforeAutospacing="0" w:after="0" w:afterAutospacing="0"/>
              <w:jc w:val="left"/>
              <w:rPr>
                <w:ins w:id="101" w:author="Zhang, Wei (BSO-SH)" w:date="2014-02-13T11:02:00Z"/>
              </w:rPr>
            </w:pPr>
            <w:ins w:id="102" w:author="Zhang, Wei (BSO-SH)" w:date="2014-02-13T11:02:00Z">
              <w:r>
                <w:t>The device type [</w:t>
              </w:r>
              <w:proofErr w:type="spellStart"/>
              <w:r>
                <w:t>Android,IPhone,IPad</w:t>
              </w:r>
              <w:proofErr w:type="spellEnd"/>
              <w:r>
                <w:t>]</w:t>
              </w:r>
            </w:ins>
          </w:p>
        </w:tc>
      </w:tr>
      <w:tr w:rsidR="00313298" w14:paraId="38D81225" w14:textId="77777777" w:rsidTr="003B11C2">
        <w:trPr>
          <w:ins w:id="103" w:author="Zhang, Wei (BSO-SH)" w:date="2014-02-13T11:02:00Z"/>
        </w:trPr>
        <w:tc>
          <w:tcPr>
            <w:tcW w:w="3168" w:type="dxa"/>
          </w:tcPr>
          <w:p w14:paraId="378F68BD" w14:textId="77777777" w:rsidR="00313298" w:rsidRDefault="00313298" w:rsidP="003B11C2">
            <w:pPr>
              <w:spacing w:before="0" w:beforeAutospacing="0" w:after="0" w:afterAutospacing="0"/>
              <w:jc w:val="left"/>
              <w:rPr>
                <w:ins w:id="104" w:author="Zhang, Wei (BSO-SH)" w:date="2014-02-13T11:02:00Z"/>
              </w:rPr>
            </w:pPr>
            <w:proofErr w:type="spellStart"/>
            <w:ins w:id="105" w:author="Zhang, Wei (BSO-SH)" w:date="2014-02-13T11:02:00Z">
              <w:r>
                <w:t>minAge</w:t>
              </w:r>
              <w:proofErr w:type="spellEnd"/>
            </w:ins>
          </w:p>
        </w:tc>
        <w:tc>
          <w:tcPr>
            <w:tcW w:w="2786" w:type="dxa"/>
          </w:tcPr>
          <w:p w14:paraId="13B1FD92" w14:textId="77777777" w:rsidR="00313298" w:rsidRDefault="00313298" w:rsidP="003B11C2">
            <w:pPr>
              <w:spacing w:before="0" w:beforeAutospacing="0" w:after="0" w:afterAutospacing="0"/>
              <w:jc w:val="left"/>
              <w:rPr>
                <w:ins w:id="106" w:author="Zhang, Wei (BSO-SH)" w:date="2014-02-13T11:02:00Z"/>
              </w:rPr>
            </w:pPr>
            <w:ins w:id="107" w:author="Zhang, Wei (BSO-SH)" w:date="2014-02-13T11:02:00Z">
              <w:r>
                <w:t>YES</w:t>
              </w:r>
            </w:ins>
          </w:p>
        </w:tc>
        <w:tc>
          <w:tcPr>
            <w:tcW w:w="3622" w:type="dxa"/>
          </w:tcPr>
          <w:p w14:paraId="2E597486" w14:textId="77777777" w:rsidR="00313298" w:rsidRDefault="00313298" w:rsidP="003B11C2">
            <w:pPr>
              <w:spacing w:before="0" w:beforeAutospacing="0" w:after="0" w:afterAutospacing="0"/>
              <w:jc w:val="left"/>
              <w:rPr>
                <w:ins w:id="108" w:author="Zhang, Wei (BSO-SH)" w:date="2014-02-13T11:02:00Z"/>
              </w:rPr>
            </w:pPr>
            <w:ins w:id="109" w:author="Zhang, Wei (BSO-SH)" w:date="2014-02-13T11:02:00Z">
              <w:r>
                <w:t>The min age to filter quiz for user</w:t>
              </w:r>
            </w:ins>
          </w:p>
        </w:tc>
      </w:tr>
      <w:tr w:rsidR="00313298" w14:paraId="622ABB6F" w14:textId="77777777" w:rsidTr="003B11C2">
        <w:trPr>
          <w:ins w:id="110" w:author="Zhang, Wei (BSO-SH)" w:date="2014-02-13T11:02:00Z"/>
        </w:trPr>
        <w:tc>
          <w:tcPr>
            <w:tcW w:w="3168" w:type="dxa"/>
          </w:tcPr>
          <w:p w14:paraId="543CEAA2" w14:textId="77777777" w:rsidR="00313298" w:rsidRDefault="00313298" w:rsidP="003B11C2">
            <w:pPr>
              <w:spacing w:before="0" w:beforeAutospacing="0" w:after="0" w:afterAutospacing="0"/>
              <w:jc w:val="left"/>
              <w:rPr>
                <w:ins w:id="111" w:author="Zhang, Wei (BSO-SH)" w:date="2014-02-13T11:02:00Z"/>
              </w:rPr>
            </w:pPr>
            <w:proofErr w:type="spellStart"/>
            <w:ins w:id="112" w:author="Zhang, Wei (BSO-SH)" w:date="2014-02-13T11:02:00Z">
              <w:r>
                <w:t>maxAge</w:t>
              </w:r>
              <w:proofErr w:type="spellEnd"/>
            </w:ins>
          </w:p>
        </w:tc>
        <w:tc>
          <w:tcPr>
            <w:tcW w:w="2786" w:type="dxa"/>
          </w:tcPr>
          <w:p w14:paraId="400236D9" w14:textId="77777777" w:rsidR="00313298" w:rsidRDefault="00313298" w:rsidP="003B11C2">
            <w:pPr>
              <w:spacing w:before="0" w:beforeAutospacing="0" w:after="0" w:afterAutospacing="0"/>
              <w:jc w:val="left"/>
              <w:rPr>
                <w:ins w:id="113" w:author="Zhang, Wei (BSO-SH)" w:date="2014-02-13T11:02:00Z"/>
              </w:rPr>
            </w:pPr>
            <w:ins w:id="114" w:author="Zhang, Wei (BSO-SH)" w:date="2014-02-13T11:02:00Z">
              <w:r>
                <w:t>YES</w:t>
              </w:r>
            </w:ins>
          </w:p>
        </w:tc>
        <w:tc>
          <w:tcPr>
            <w:tcW w:w="3622" w:type="dxa"/>
          </w:tcPr>
          <w:p w14:paraId="2FFEEF2F" w14:textId="77777777" w:rsidR="00313298" w:rsidRDefault="00313298" w:rsidP="003B11C2">
            <w:pPr>
              <w:spacing w:before="0" w:beforeAutospacing="0" w:after="0" w:afterAutospacing="0"/>
              <w:jc w:val="left"/>
              <w:rPr>
                <w:ins w:id="115" w:author="Zhang, Wei (BSO-SH)" w:date="2014-02-13T11:02:00Z"/>
              </w:rPr>
            </w:pPr>
            <w:ins w:id="116" w:author="Zhang, Wei (BSO-SH)" w:date="2014-02-13T11:02:00Z">
              <w:r>
                <w:t>The max age to filter quiz for user</w:t>
              </w:r>
            </w:ins>
          </w:p>
        </w:tc>
      </w:tr>
      <w:tr w:rsidR="00313298" w14:paraId="0EFB2528" w14:textId="77777777" w:rsidTr="003B11C2">
        <w:trPr>
          <w:ins w:id="117" w:author="Zhang, Wei (BSO-SH)" w:date="2014-02-13T11:02:00Z"/>
        </w:trPr>
        <w:tc>
          <w:tcPr>
            <w:tcW w:w="3168" w:type="dxa"/>
          </w:tcPr>
          <w:p w14:paraId="1C65779B" w14:textId="77777777" w:rsidR="00313298" w:rsidRDefault="00313298" w:rsidP="003B11C2">
            <w:pPr>
              <w:spacing w:before="0" w:beforeAutospacing="0" w:after="0" w:afterAutospacing="0"/>
              <w:jc w:val="left"/>
              <w:rPr>
                <w:ins w:id="118" w:author="Zhang, Wei (BSO-SH)" w:date="2014-02-13T11:02:00Z"/>
              </w:rPr>
            </w:pPr>
            <w:ins w:id="119" w:author="Zhang, Wei (BSO-SH)" w:date="2014-02-13T11:02:00Z">
              <w:r>
                <w:t>level</w:t>
              </w:r>
            </w:ins>
          </w:p>
        </w:tc>
        <w:tc>
          <w:tcPr>
            <w:tcW w:w="2786" w:type="dxa"/>
          </w:tcPr>
          <w:p w14:paraId="7BAA2675" w14:textId="77777777" w:rsidR="00313298" w:rsidRDefault="00313298" w:rsidP="003B11C2">
            <w:pPr>
              <w:spacing w:before="0" w:beforeAutospacing="0" w:after="0" w:afterAutospacing="0"/>
              <w:jc w:val="left"/>
              <w:rPr>
                <w:ins w:id="120" w:author="Zhang, Wei (BSO-SH)" w:date="2014-02-13T11:02:00Z"/>
              </w:rPr>
            </w:pPr>
            <w:ins w:id="121" w:author="Zhang, Wei (BSO-SH)" w:date="2014-02-13T11:02:00Z">
              <w:r>
                <w:t>YES</w:t>
              </w:r>
            </w:ins>
          </w:p>
        </w:tc>
        <w:tc>
          <w:tcPr>
            <w:tcW w:w="3622" w:type="dxa"/>
          </w:tcPr>
          <w:p w14:paraId="49925CB3" w14:textId="77777777" w:rsidR="00313298" w:rsidRDefault="00313298" w:rsidP="003B11C2">
            <w:pPr>
              <w:spacing w:before="0" w:beforeAutospacing="0" w:after="0" w:afterAutospacing="0"/>
              <w:jc w:val="left"/>
              <w:rPr>
                <w:ins w:id="122" w:author="Zhang, Wei (BSO-SH)" w:date="2014-02-13T11:02:00Z"/>
              </w:rPr>
            </w:pPr>
            <w:ins w:id="123" w:author="Zhang, Wei (BSO-SH)" w:date="2014-02-13T11:02:00Z">
              <w:r>
                <w:t>The level to filter quiz for user[a1,a2,a3,b1,b2,b3,c1,c2,c3]</w:t>
              </w:r>
            </w:ins>
          </w:p>
        </w:tc>
      </w:tr>
      <w:tr w:rsidR="00313298" w14:paraId="7C1EE674" w14:textId="77777777" w:rsidTr="003B11C2">
        <w:trPr>
          <w:ins w:id="124" w:author="Zhang, Wei (BSO-SH)" w:date="2014-02-13T11:02:00Z"/>
        </w:trPr>
        <w:tc>
          <w:tcPr>
            <w:tcW w:w="3168" w:type="dxa"/>
          </w:tcPr>
          <w:p w14:paraId="53CD391C" w14:textId="77777777" w:rsidR="00313298" w:rsidRDefault="00313298" w:rsidP="003B11C2">
            <w:pPr>
              <w:spacing w:before="0" w:beforeAutospacing="0" w:after="0" w:afterAutospacing="0"/>
              <w:jc w:val="left"/>
              <w:rPr>
                <w:ins w:id="125" w:author="Zhang, Wei (BSO-SH)" w:date="2014-02-13T11:02:00Z"/>
              </w:rPr>
            </w:pPr>
            <w:ins w:id="126" w:author="Zhang, Wei (BSO-SH)" w:date="2014-02-13T11:02:00Z">
              <w:r>
                <w:t>version</w:t>
              </w:r>
            </w:ins>
          </w:p>
        </w:tc>
        <w:tc>
          <w:tcPr>
            <w:tcW w:w="2786" w:type="dxa"/>
          </w:tcPr>
          <w:p w14:paraId="0314CF40" w14:textId="77777777" w:rsidR="00313298" w:rsidRDefault="00313298" w:rsidP="003B11C2">
            <w:pPr>
              <w:spacing w:before="0" w:beforeAutospacing="0" w:after="0" w:afterAutospacing="0"/>
              <w:jc w:val="left"/>
              <w:rPr>
                <w:ins w:id="127" w:author="Zhang, Wei (BSO-SH)" w:date="2014-02-13T11:02:00Z"/>
              </w:rPr>
            </w:pPr>
            <w:ins w:id="128" w:author="Zhang, Wei (BSO-SH)" w:date="2014-02-13T11:02:00Z">
              <w:r>
                <w:t>YES</w:t>
              </w:r>
            </w:ins>
          </w:p>
        </w:tc>
        <w:tc>
          <w:tcPr>
            <w:tcW w:w="3622" w:type="dxa"/>
          </w:tcPr>
          <w:p w14:paraId="505F8930" w14:textId="77777777" w:rsidR="00313298" w:rsidRDefault="00313298" w:rsidP="003B11C2">
            <w:pPr>
              <w:spacing w:before="0" w:beforeAutospacing="0" w:after="0" w:afterAutospacing="0"/>
              <w:jc w:val="left"/>
              <w:rPr>
                <w:ins w:id="129" w:author="Zhang, Wei (BSO-SH)" w:date="2014-02-13T11:02:00Z"/>
              </w:rPr>
            </w:pPr>
            <w:ins w:id="130" w:author="Zhang, Wei (BSO-SH)" w:date="2014-02-13T11:02:00Z">
              <w:r>
                <w:t>The client version</w:t>
              </w:r>
            </w:ins>
          </w:p>
        </w:tc>
      </w:tr>
    </w:tbl>
    <w:p w14:paraId="487BF630" w14:textId="77777777" w:rsidR="00313298" w:rsidRDefault="00313298" w:rsidP="00313298">
      <w:pPr>
        <w:spacing w:before="0" w:beforeAutospacing="0" w:after="0" w:afterAutospacing="0"/>
        <w:jc w:val="left"/>
        <w:rPr>
          <w:ins w:id="131" w:author="Zhang, Wei (BSO-SH)" w:date="2014-02-13T11:02:00Z"/>
        </w:rPr>
      </w:pPr>
    </w:p>
    <w:p w14:paraId="56A067A1" w14:textId="77777777" w:rsidR="00313298" w:rsidRDefault="00313298" w:rsidP="00313298">
      <w:pPr>
        <w:spacing w:before="0" w:beforeAutospacing="0" w:after="0" w:afterAutospacing="0"/>
        <w:jc w:val="left"/>
        <w:rPr>
          <w:ins w:id="132" w:author="Zhang, Wei (BSO-SH)" w:date="2014-02-13T11:02:00Z"/>
        </w:rPr>
      </w:pPr>
    </w:p>
    <w:p w14:paraId="62B45D4F" w14:textId="77777777" w:rsidR="00313298" w:rsidRDefault="00313298" w:rsidP="00313298">
      <w:pPr>
        <w:pStyle w:val="Heading2"/>
        <w:rPr>
          <w:ins w:id="133" w:author="Zhang, Wei (BSO-SH)" w:date="2014-02-13T11:02:00Z"/>
        </w:rPr>
      </w:pPr>
      <w:ins w:id="134" w:author="Zhang, Wei (BSO-SH)" w:date="2014-02-13T11:02:00Z">
        <w:r>
          <w:t>Error Response</w:t>
        </w:r>
      </w:ins>
    </w:p>
    <w:p w14:paraId="3C6C8707" w14:textId="77777777" w:rsidR="00313298" w:rsidRDefault="00313298" w:rsidP="00313298">
      <w:pPr>
        <w:spacing w:before="0" w:beforeAutospacing="0" w:after="0" w:afterAutospacing="0"/>
        <w:jc w:val="left"/>
        <w:rPr>
          <w:ins w:id="135" w:author="Zhang, Wei (BSO-SH)" w:date="2014-02-13T11:02:00Z"/>
        </w:rPr>
      </w:pPr>
    </w:p>
    <w:p w14:paraId="2A84DD87" w14:textId="77777777" w:rsidR="00313298" w:rsidRDefault="00313298" w:rsidP="00313298">
      <w:pPr>
        <w:shd w:val="clear" w:color="auto" w:fill="E5E5E5"/>
        <w:rPr>
          <w:ins w:id="136" w:author="Zhang, Wei (BSO-SH)" w:date="2014-02-13T11:02:00Z"/>
          <w:rFonts w:ascii="Courier New" w:hAnsi="Courier New" w:cs="Courier New"/>
          <w:lang w:eastAsia="zh-CN"/>
        </w:rPr>
      </w:pPr>
      <w:ins w:id="137" w:author="Zhang, Wei (BSO-SH)" w:date="2014-02-13T11:02:00Z">
        <w:r>
          <w:rPr>
            <w:rFonts w:ascii="Courier New" w:hAnsi="Courier New" w:cs="Courier New" w:hint="eastAsia"/>
            <w:lang w:eastAsia="zh-CN"/>
          </w:rPr>
          <w:t>{</w:t>
        </w:r>
        <w:proofErr w:type="spellStart"/>
        <w:r>
          <w:rPr>
            <w:rFonts w:ascii="Courier New" w:hAnsi="Courier New" w:cs="Courier New" w:hint="eastAsia"/>
            <w:lang w:eastAsia="zh-CN"/>
          </w:rPr>
          <w:t>message:</w:t>
        </w:r>
        <w:r>
          <w:rPr>
            <w:rFonts w:ascii="Courier New" w:hAnsi="Courier New" w:cs="Courier New"/>
            <w:lang w:eastAsia="zh-CN"/>
          </w:rPr>
          <w:t>””</w:t>
        </w:r>
        <w:proofErr w:type="gramStart"/>
        <w:r>
          <w:rPr>
            <w:rFonts w:ascii="Courier New" w:hAnsi="Courier New" w:cs="Courier New" w:hint="eastAsia"/>
            <w:lang w:eastAsia="zh-CN"/>
          </w:rPr>
          <w:t>,code</w:t>
        </w:r>
        <w:proofErr w:type="spellEnd"/>
        <w:proofErr w:type="gramEnd"/>
        <w:r>
          <w:rPr>
            <w:rFonts w:ascii="Courier New" w:hAnsi="Courier New" w:cs="Courier New" w:hint="eastAsia"/>
            <w:lang w:eastAsia="zh-CN"/>
          </w:rPr>
          <w:t>=</w:t>
        </w:r>
        <w:r>
          <w:rPr>
            <w:rFonts w:ascii="Courier New" w:hAnsi="Courier New" w:cs="Courier New"/>
            <w:lang w:eastAsia="zh-CN"/>
          </w:rPr>
          <w:t>””</w:t>
        </w:r>
        <w:r>
          <w:rPr>
            <w:rFonts w:ascii="Courier New" w:hAnsi="Courier New" w:cs="Courier New" w:hint="eastAsia"/>
            <w:lang w:eastAsia="zh-CN"/>
          </w:rPr>
          <w:t>}</w:t>
        </w:r>
      </w:ins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168"/>
        <w:gridCol w:w="3622"/>
      </w:tblGrid>
      <w:tr w:rsidR="00313298" w14:paraId="29217CC8" w14:textId="77777777" w:rsidTr="003B11C2">
        <w:trPr>
          <w:ins w:id="138" w:author="Zhang, Wei (BSO-SH)" w:date="2014-02-13T11:02:00Z"/>
        </w:trPr>
        <w:tc>
          <w:tcPr>
            <w:tcW w:w="3168" w:type="dxa"/>
          </w:tcPr>
          <w:p w14:paraId="4633508B" w14:textId="77777777" w:rsidR="00313298" w:rsidRDefault="00313298" w:rsidP="003B11C2">
            <w:pPr>
              <w:spacing w:before="0" w:beforeAutospacing="0" w:after="0" w:afterAutospacing="0"/>
              <w:jc w:val="left"/>
              <w:rPr>
                <w:ins w:id="139" w:author="Zhang, Wei (BSO-SH)" w:date="2014-02-13T11:02:00Z"/>
              </w:rPr>
            </w:pPr>
            <w:ins w:id="140" w:author="Zhang, Wei (BSO-SH)" w:date="2014-02-13T11:02:00Z">
              <w:r>
                <w:t>Error Code</w:t>
              </w:r>
            </w:ins>
          </w:p>
        </w:tc>
        <w:tc>
          <w:tcPr>
            <w:tcW w:w="3622" w:type="dxa"/>
          </w:tcPr>
          <w:p w14:paraId="39A5CFCB" w14:textId="77777777" w:rsidR="00313298" w:rsidRDefault="00313298" w:rsidP="003B11C2">
            <w:pPr>
              <w:spacing w:before="0" w:beforeAutospacing="0" w:after="0" w:afterAutospacing="0"/>
              <w:jc w:val="left"/>
              <w:rPr>
                <w:ins w:id="141" w:author="Zhang, Wei (BSO-SH)" w:date="2014-02-13T11:02:00Z"/>
              </w:rPr>
            </w:pPr>
            <w:ins w:id="142" w:author="Zhang, Wei (BSO-SH)" w:date="2014-02-13T11:02:00Z">
              <w:r>
                <w:t>Description</w:t>
              </w:r>
            </w:ins>
          </w:p>
        </w:tc>
      </w:tr>
      <w:tr w:rsidR="00313298" w14:paraId="6E5D51E2" w14:textId="77777777" w:rsidTr="003B11C2">
        <w:trPr>
          <w:ins w:id="143" w:author="Zhang, Wei (BSO-SH)" w:date="2014-02-13T11:02:00Z"/>
        </w:trPr>
        <w:tc>
          <w:tcPr>
            <w:tcW w:w="3168" w:type="dxa"/>
          </w:tcPr>
          <w:p w14:paraId="04BCDCED" w14:textId="77777777" w:rsidR="00313298" w:rsidRPr="009D5655" w:rsidRDefault="00313298" w:rsidP="003B11C2">
            <w:pPr>
              <w:spacing w:before="0" w:beforeAutospacing="0" w:after="0" w:afterAutospacing="0"/>
              <w:jc w:val="left"/>
              <w:rPr>
                <w:ins w:id="144" w:author="Zhang, Wei (BSO-SH)" w:date="2014-02-13T11:02:00Z"/>
                <w:rFonts w:eastAsia="宋体"/>
                <w:lang w:eastAsia="zh-CN"/>
              </w:rPr>
            </w:pPr>
            <w:ins w:id="145" w:author="Zhang, Wei (BSO-SH)" w:date="2014-02-13T11:02:00Z">
              <w:r>
                <w:t>10000</w:t>
              </w:r>
              <w:r>
                <w:rPr>
                  <w:rFonts w:eastAsia="宋体" w:hint="eastAsia"/>
                  <w:lang w:eastAsia="zh-CN"/>
                </w:rPr>
                <w:t>0</w:t>
              </w:r>
            </w:ins>
          </w:p>
        </w:tc>
        <w:tc>
          <w:tcPr>
            <w:tcW w:w="3622" w:type="dxa"/>
          </w:tcPr>
          <w:p w14:paraId="5C742286" w14:textId="77777777" w:rsidR="00313298" w:rsidRDefault="00313298" w:rsidP="003B11C2">
            <w:pPr>
              <w:spacing w:before="0" w:beforeAutospacing="0" w:after="0" w:afterAutospacing="0"/>
              <w:jc w:val="left"/>
              <w:rPr>
                <w:ins w:id="146" w:author="Zhang, Wei (BSO-SH)" w:date="2014-02-13T11:02:00Z"/>
              </w:rPr>
            </w:pPr>
            <w:ins w:id="147" w:author="Zhang, Wei (BSO-SH)" w:date="2014-02-13T11:02:00Z">
              <w:r>
                <w:t>System Error</w:t>
              </w:r>
            </w:ins>
          </w:p>
        </w:tc>
      </w:tr>
      <w:tr w:rsidR="00313298" w14:paraId="7C8C9769" w14:textId="77777777" w:rsidTr="003B11C2">
        <w:trPr>
          <w:ins w:id="148" w:author="Zhang, Wei (BSO-SH)" w:date="2014-02-13T11:02:00Z"/>
        </w:trPr>
        <w:tc>
          <w:tcPr>
            <w:tcW w:w="3168" w:type="dxa"/>
          </w:tcPr>
          <w:p w14:paraId="0D1B37D3" w14:textId="77777777" w:rsidR="00313298" w:rsidRDefault="00313298" w:rsidP="003B11C2">
            <w:pPr>
              <w:spacing w:before="0" w:beforeAutospacing="0" w:after="0" w:afterAutospacing="0"/>
              <w:jc w:val="left"/>
              <w:rPr>
                <w:ins w:id="149" w:author="Zhang, Wei (BSO-SH)" w:date="2014-02-13T11:02:00Z"/>
              </w:rPr>
            </w:pPr>
            <w:ins w:id="150" w:author="Zhang, Wei (BSO-SH)" w:date="2014-02-13T11:02:00Z">
              <w:r>
                <w:t>100001</w:t>
              </w:r>
            </w:ins>
          </w:p>
        </w:tc>
        <w:tc>
          <w:tcPr>
            <w:tcW w:w="3622" w:type="dxa"/>
          </w:tcPr>
          <w:p w14:paraId="683962B5" w14:textId="77777777" w:rsidR="00313298" w:rsidRDefault="00313298" w:rsidP="003B11C2">
            <w:pPr>
              <w:spacing w:before="0" w:beforeAutospacing="0" w:after="0" w:afterAutospacing="0"/>
              <w:jc w:val="left"/>
              <w:rPr>
                <w:ins w:id="151" w:author="Zhang, Wei (BSO-SH)" w:date="2014-02-13T11:02:00Z"/>
              </w:rPr>
            </w:pPr>
            <w:ins w:id="152" w:author="Zhang, Wei (BSO-SH)" w:date="2014-02-13T11:02:00Z">
              <w:r>
                <w:t>This client version will never be supported, please upgrade this client first</w:t>
              </w:r>
            </w:ins>
          </w:p>
        </w:tc>
      </w:tr>
      <w:tr w:rsidR="00313298" w14:paraId="06B9B7C9" w14:textId="77777777" w:rsidTr="003B11C2">
        <w:trPr>
          <w:ins w:id="153" w:author="Zhang, Wei (BSO-SH)" w:date="2014-02-13T11:02:00Z"/>
        </w:trPr>
        <w:tc>
          <w:tcPr>
            <w:tcW w:w="3168" w:type="dxa"/>
          </w:tcPr>
          <w:p w14:paraId="3899994C" w14:textId="77777777" w:rsidR="00313298" w:rsidRPr="009D5655" w:rsidRDefault="00313298" w:rsidP="003B11C2">
            <w:pPr>
              <w:spacing w:before="0" w:beforeAutospacing="0" w:after="0" w:afterAutospacing="0"/>
              <w:jc w:val="left"/>
              <w:rPr>
                <w:ins w:id="154" w:author="Zhang, Wei (BSO-SH)" w:date="2014-02-13T11:02:00Z"/>
                <w:rFonts w:eastAsia="宋体"/>
                <w:lang w:eastAsia="zh-CN"/>
              </w:rPr>
            </w:pPr>
            <w:ins w:id="155" w:author="Zhang, Wei (BSO-SH)" w:date="2014-02-13T11:02:00Z">
              <w:r>
                <w:t>20000</w:t>
              </w:r>
              <w:r>
                <w:rPr>
                  <w:rFonts w:eastAsia="宋体" w:hint="eastAsia"/>
                  <w:lang w:eastAsia="zh-CN"/>
                </w:rPr>
                <w:t>0</w:t>
              </w:r>
            </w:ins>
          </w:p>
        </w:tc>
        <w:tc>
          <w:tcPr>
            <w:tcW w:w="3622" w:type="dxa"/>
          </w:tcPr>
          <w:p w14:paraId="779ABFB7" w14:textId="77777777" w:rsidR="00313298" w:rsidRDefault="00313298" w:rsidP="003B11C2">
            <w:pPr>
              <w:spacing w:before="0" w:beforeAutospacing="0" w:after="0" w:afterAutospacing="0"/>
              <w:jc w:val="left"/>
              <w:rPr>
                <w:ins w:id="156" w:author="Zhang, Wei (BSO-SH)" w:date="2014-02-13T11:02:00Z"/>
              </w:rPr>
            </w:pPr>
            <w:ins w:id="157" w:author="Zhang, Wei (BSO-SH)" w:date="2014-02-13T11:02:00Z">
              <w:r>
                <w:t>Illegal parameter</w:t>
              </w:r>
            </w:ins>
          </w:p>
        </w:tc>
      </w:tr>
    </w:tbl>
    <w:p w14:paraId="1DCC4781" w14:textId="77777777" w:rsidR="00313298" w:rsidRDefault="00313298" w:rsidP="00313298">
      <w:pPr>
        <w:spacing w:before="0" w:beforeAutospacing="0" w:after="0" w:afterAutospacing="0"/>
        <w:jc w:val="left"/>
        <w:rPr>
          <w:ins w:id="158" w:author="Zhang, Wei (BSO-SH)" w:date="2014-02-13T11:02:00Z"/>
        </w:rPr>
      </w:pPr>
    </w:p>
    <w:p w14:paraId="40DFDD28" w14:textId="77777777" w:rsidR="00313298" w:rsidRDefault="00313298" w:rsidP="00313298">
      <w:pPr>
        <w:spacing w:before="0" w:beforeAutospacing="0" w:after="0" w:afterAutospacing="0"/>
        <w:jc w:val="left"/>
        <w:rPr>
          <w:ins w:id="159" w:author="Zhang, Wei (BSO-SH)" w:date="2014-02-13T11:02:00Z"/>
        </w:rPr>
      </w:pPr>
    </w:p>
    <w:p w14:paraId="67341155" w14:textId="77777777" w:rsidR="00313298" w:rsidRPr="00974D1C" w:rsidRDefault="00313298" w:rsidP="00313298">
      <w:pPr>
        <w:pStyle w:val="Heading2"/>
        <w:rPr>
          <w:ins w:id="160" w:author="Zhang, Wei (BSO-SH)" w:date="2014-02-13T11:02:00Z"/>
        </w:rPr>
      </w:pPr>
      <w:ins w:id="161" w:author="Zhang, Wei (BSO-SH)" w:date="2014-02-13T11:02:00Z">
        <w:r>
          <w:t>Success Response</w:t>
        </w:r>
      </w:ins>
    </w:p>
    <w:p w14:paraId="5389E6DC" w14:textId="77777777" w:rsidR="00313298" w:rsidRDefault="00313298" w:rsidP="00313298">
      <w:pPr>
        <w:spacing w:before="0" w:beforeAutospacing="0" w:after="0" w:afterAutospacing="0"/>
        <w:jc w:val="left"/>
        <w:rPr>
          <w:ins w:id="162" w:author="Zhang, Wei (BSO-SH)" w:date="2014-02-13T11:02:00Z"/>
        </w:rPr>
      </w:pPr>
    </w:p>
    <w:p w14:paraId="6C6A5EDC" w14:textId="7B5583D7" w:rsidR="00313298" w:rsidRDefault="00313298" w:rsidP="00313298">
      <w:pPr>
        <w:shd w:val="clear" w:color="auto" w:fill="E5E5E5"/>
        <w:rPr>
          <w:ins w:id="163" w:author="Zhang, Wei (BSO-SH)" w:date="2014-02-13T11:02:00Z"/>
          <w:rFonts w:ascii="Courier New" w:hAnsi="Courier New" w:cs="Courier New"/>
          <w:lang w:eastAsia="zh-CN"/>
        </w:rPr>
      </w:pPr>
      <w:ins w:id="164" w:author="Zhang, Wei (BSO-SH)" w:date="2014-02-13T11:02:00Z">
        <w:r>
          <w:rPr>
            <w:rFonts w:ascii="Courier New" w:hAnsi="Courier New" w:cs="Courier New" w:hint="eastAsia"/>
            <w:lang w:eastAsia="zh-CN"/>
          </w:rPr>
          <w:t>{</w:t>
        </w:r>
        <w:r>
          <w:rPr>
            <w:rFonts w:ascii="Courier New" w:hAnsi="Courier New" w:cs="Courier New"/>
            <w:lang w:eastAsia="zh-CN"/>
          </w:rPr>
          <w:t>code=”0”,</w:t>
        </w:r>
      </w:ins>
      <w:ins w:id="165" w:author="Zhang, Wei (BSO-SH)" w:date="2014-02-13T11:03:00Z">
        <w:r w:rsidR="0033450D">
          <w:rPr>
            <w:rFonts w:ascii="Courier New" w:hAnsi="Courier New" w:cs="Courier New"/>
            <w:lang w:eastAsia="zh-CN"/>
          </w:rPr>
          <w:t xml:space="preserve"> </w:t>
        </w:r>
      </w:ins>
      <w:proofErr w:type="gramStart"/>
      <w:ins w:id="166" w:author="Zhang, Wei (BSO-SH)" w:date="2014-02-13T11:02:00Z">
        <w:r>
          <w:rPr>
            <w:rFonts w:ascii="Courier New" w:hAnsi="Courier New" w:cs="Courier New"/>
            <w:lang w:eastAsia="zh-CN"/>
          </w:rPr>
          <w:t>result</w:t>
        </w:r>
        <w:r>
          <w:rPr>
            <w:rFonts w:ascii="Courier New" w:hAnsi="Courier New" w:cs="Courier New" w:hint="eastAsia"/>
            <w:lang w:eastAsia="zh-CN"/>
          </w:rPr>
          <w:t>:</w:t>
        </w:r>
        <w:proofErr w:type="gramEnd"/>
        <w:r>
          <w:rPr>
            <w:rFonts w:ascii="Courier New" w:hAnsi="Courier New" w:cs="Courier New" w:hint="eastAsia"/>
            <w:lang w:eastAsia="zh-CN"/>
          </w:rPr>
          <w:t>[</w:t>
        </w:r>
        <w:r>
          <w:rPr>
            <w:rFonts w:ascii="Courier New" w:hAnsi="Courier New" w:cs="Courier New"/>
            <w:lang w:eastAsia="zh-CN"/>
          </w:rPr>
          <w:t>{“</w:t>
        </w:r>
        <w:r w:rsidRPr="004B6300">
          <w:rPr>
            <w:rFonts w:ascii="Courier New" w:hAnsi="Courier New" w:cs="Courier New"/>
            <w:lang w:eastAsia="zh-CN"/>
          </w:rPr>
          <w:t>00868473-89df-4f84-8b2d-77ff04f18899</w:t>
        </w:r>
        <w:r>
          <w:rPr>
            <w:rFonts w:ascii="Courier New" w:hAnsi="Courier New" w:cs="Courier New"/>
            <w:lang w:eastAsia="zh-CN"/>
          </w:rPr>
          <w:t>”:true},</w:t>
        </w:r>
        <w:r w:rsidRPr="004B6300">
          <w:t xml:space="preserve"> </w:t>
        </w:r>
        <w:r>
          <w:t>{“</w:t>
        </w:r>
        <w:r w:rsidRPr="004B6300">
          <w:rPr>
            <w:rFonts w:ascii="Courier New" w:hAnsi="Courier New" w:cs="Courier New"/>
            <w:lang w:eastAsia="zh-CN"/>
          </w:rPr>
          <w:t>01e3b008-3141-4e82-afd6-7a11448f1357</w:t>
        </w:r>
        <w:r>
          <w:rPr>
            <w:rFonts w:ascii="Courier New" w:hAnsi="Courier New" w:cs="Courier New"/>
            <w:lang w:eastAsia="zh-CN"/>
          </w:rPr>
          <w:t>”:false},</w:t>
        </w:r>
        <w:r w:rsidRPr="004B6300">
          <w:t xml:space="preserve"> </w:t>
        </w:r>
        <w:r>
          <w:t>{“</w:t>
        </w:r>
        <w:r w:rsidRPr="004B6300">
          <w:rPr>
            <w:rFonts w:ascii="Courier New" w:hAnsi="Courier New" w:cs="Courier New"/>
            <w:lang w:eastAsia="zh-CN"/>
          </w:rPr>
          <w:t>05fda1d6-9264-4c4c-93dc-8b8dc0de8d4d</w:t>
        </w:r>
        <w:r>
          <w:rPr>
            <w:rFonts w:ascii="Courier New" w:hAnsi="Courier New" w:cs="Courier New"/>
            <w:lang w:eastAsia="zh-CN"/>
          </w:rPr>
          <w:t>”:false}</w:t>
        </w:r>
        <w:r>
          <w:rPr>
            <w:rFonts w:ascii="Courier New" w:hAnsi="Courier New" w:cs="Courier New" w:hint="eastAsia"/>
            <w:lang w:eastAsia="zh-CN"/>
          </w:rPr>
          <w:t>]}</w:t>
        </w:r>
      </w:ins>
    </w:p>
    <w:p w14:paraId="47C60F10" w14:textId="77777777" w:rsidR="00313298" w:rsidRDefault="00313298" w:rsidP="00313298">
      <w:pPr>
        <w:spacing w:before="0" w:beforeAutospacing="0" w:after="0" w:afterAutospacing="0"/>
        <w:jc w:val="left"/>
        <w:rPr>
          <w:ins w:id="167" w:author="Zhang, Wei (BSO-SH)" w:date="2014-02-13T11:02:00Z"/>
        </w:rPr>
      </w:pPr>
    </w:p>
    <w:p w14:paraId="039C5B1F" w14:textId="77777777" w:rsidR="00313298" w:rsidRDefault="00313298">
      <w:pPr>
        <w:spacing w:before="0" w:beforeAutospacing="0" w:after="0" w:afterAutospacing="0"/>
        <w:jc w:val="left"/>
      </w:pPr>
    </w:p>
    <w:p w14:paraId="3FD98255" w14:textId="5FCA221B" w:rsidR="00696C0C" w:rsidRPr="00614077" w:rsidRDefault="00791221" w:rsidP="00696C0C">
      <w:pPr>
        <w:pStyle w:val="Heading1"/>
      </w:pPr>
      <w:bookmarkStart w:id="168" w:name="_Toc379981865"/>
      <w:r>
        <w:t>Query Quiz for Episode</w:t>
      </w:r>
      <w:bookmarkEnd w:id="168"/>
    </w:p>
    <w:p w14:paraId="1669BE70" w14:textId="77777777" w:rsidR="00696C0C" w:rsidRDefault="00696C0C" w:rsidP="00696C0C">
      <w:pPr>
        <w:spacing w:before="0" w:beforeAutospacing="0" w:after="0" w:afterAutospacing="0"/>
        <w:jc w:val="left"/>
      </w:pPr>
    </w:p>
    <w:p w14:paraId="71BB9412" w14:textId="77777777" w:rsidR="00696C0C" w:rsidRDefault="00696C0C" w:rsidP="00696C0C">
      <w:pPr>
        <w:pStyle w:val="Heading2"/>
      </w:pPr>
      <w:bookmarkStart w:id="169" w:name="_Toc379981866"/>
      <w:r>
        <w:t>Interface url</w:t>
      </w:r>
      <w:bookmarkEnd w:id="169"/>
    </w:p>
    <w:p w14:paraId="442C5805" w14:textId="461D5B0A" w:rsidR="00696C0C" w:rsidRDefault="00696C0C" w:rsidP="00696C0C">
      <w:pPr>
        <w:spacing w:before="0" w:beforeAutospacing="0" w:after="0" w:afterAutospacing="0"/>
        <w:jc w:val="left"/>
      </w:pPr>
      <w:r>
        <w:t xml:space="preserve">This interface is used to </w:t>
      </w:r>
      <w:r w:rsidR="00791221">
        <w:t>provide all of quiz metadata to client</w:t>
      </w:r>
      <w:r>
        <w:t>.</w:t>
      </w:r>
    </w:p>
    <w:p w14:paraId="74399DCA" w14:textId="77777777" w:rsidR="00696C0C" w:rsidRDefault="00696C0C" w:rsidP="00696C0C">
      <w:pPr>
        <w:spacing w:before="0" w:beforeAutospacing="0" w:after="0" w:afterAutospacing="0"/>
        <w:jc w:val="left"/>
      </w:pPr>
    </w:p>
    <w:p w14:paraId="616756C0" w14:textId="61380FD8" w:rsidR="00696C0C" w:rsidRDefault="00696C0C" w:rsidP="00696C0C">
      <w:pPr>
        <w:spacing w:before="0" w:beforeAutospacing="0" w:after="0" w:afterAutospacing="0"/>
        <w:jc w:val="left"/>
      </w:pPr>
      <w:r w:rsidRPr="0002228C">
        <w:t>/</w:t>
      </w:r>
      <w:r w:rsidR="00791221">
        <w:t>queryQuiz</w:t>
      </w:r>
      <w:r w:rsidR="00B85308">
        <w:t>.do</w:t>
      </w:r>
      <w:r>
        <w:t>?</w:t>
      </w:r>
      <w:r w:rsidR="00791221">
        <w:t>episodeId</w:t>
      </w:r>
      <w:r>
        <w:t>=${</w:t>
      </w:r>
      <w:r w:rsidR="00791221">
        <w:t>episodeId</w:t>
      </w:r>
      <w:r>
        <w:t>}&amp;device=${device}&amp;minAge=${minAge}&amp;maxAge=${maxAge}&amp;level=${level}&amp;version=${version}</w:t>
      </w:r>
    </w:p>
    <w:p w14:paraId="5477F411" w14:textId="77777777" w:rsidR="00696C0C" w:rsidRDefault="00696C0C" w:rsidP="00696C0C">
      <w:pPr>
        <w:spacing w:before="0" w:beforeAutospacing="0" w:after="0" w:afterAutospacing="0"/>
        <w:jc w:val="left"/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168"/>
        <w:gridCol w:w="2786"/>
        <w:gridCol w:w="3622"/>
      </w:tblGrid>
      <w:tr w:rsidR="00696C0C" w14:paraId="3B345AAD" w14:textId="77777777" w:rsidTr="00E73987">
        <w:tc>
          <w:tcPr>
            <w:tcW w:w="3168" w:type="dxa"/>
          </w:tcPr>
          <w:p w14:paraId="18DB14BB" w14:textId="77777777" w:rsidR="00696C0C" w:rsidRDefault="00696C0C" w:rsidP="00E73987">
            <w:pPr>
              <w:spacing w:before="0" w:beforeAutospacing="0" w:after="0" w:afterAutospacing="0"/>
              <w:jc w:val="left"/>
            </w:pPr>
            <w:r>
              <w:t>Parameter Name</w:t>
            </w:r>
          </w:p>
        </w:tc>
        <w:tc>
          <w:tcPr>
            <w:tcW w:w="2786" w:type="dxa"/>
          </w:tcPr>
          <w:p w14:paraId="27B71AA2" w14:textId="77777777" w:rsidR="00696C0C" w:rsidRDefault="00696C0C" w:rsidP="00E73987">
            <w:pPr>
              <w:spacing w:before="0" w:beforeAutospacing="0" w:after="0" w:afterAutospacing="0"/>
              <w:jc w:val="left"/>
            </w:pPr>
            <w:r>
              <w:t>Required</w:t>
            </w:r>
          </w:p>
        </w:tc>
        <w:tc>
          <w:tcPr>
            <w:tcW w:w="3622" w:type="dxa"/>
          </w:tcPr>
          <w:p w14:paraId="36858461" w14:textId="77777777" w:rsidR="00696C0C" w:rsidRDefault="00696C0C" w:rsidP="00E73987">
            <w:pPr>
              <w:spacing w:before="0" w:beforeAutospacing="0" w:after="0" w:afterAutospacing="0"/>
              <w:jc w:val="left"/>
            </w:pPr>
            <w:r>
              <w:t>Description</w:t>
            </w:r>
          </w:p>
        </w:tc>
      </w:tr>
      <w:tr w:rsidR="00696C0C" w14:paraId="0FC0D3BE" w14:textId="77777777" w:rsidTr="00E73987">
        <w:tc>
          <w:tcPr>
            <w:tcW w:w="3168" w:type="dxa"/>
          </w:tcPr>
          <w:p w14:paraId="628765BA" w14:textId="1DC76E1F" w:rsidR="00696C0C" w:rsidRDefault="00791221" w:rsidP="00E73987">
            <w:pPr>
              <w:spacing w:before="0" w:beforeAutospacing="0" w:after="0" w:afterAutospacing="0"/>
              <w:jc w:val="left"/>
            </w:pPr>
            <w:proofErr w:type="spellStart"/>
            <w:r>
              <w:t>episodeId</w:t>
            </w:r>
            <w:proofErr w:type="spellEnd"/>
          </w:p>
        </w:tc>
        <w:tc>
          <w:tcPr>
            <w:tcW w:w="2786" w:type="dxa"/>
          </w:tcPr>
          <w:p w14:paraId="7F568A53" w14:textId="77777777" w:rsidR="00696C0C" w:rsidRDefault="00696C0C" w:rsidP="00E73987">
            <w:pPr>
              <w:spacing w:before="0" w:beforeAutospacing="0" w:after="0" w:afterAutospacing="0"/>
              <w:jc w:val="left"/>
            </w:pPr>
            <w:r>
              <w:t>YES</w:t>
            </w:r>
          </w:p>
        </w:tc>
        <w:tc>
          <w:tcPr>
            <w:tcW w:w="3622" w:type="dxa"/>
          </w:tcPr>
          <w:p w14:paraId="360598B9" w14:textId="3750CC4B" w:rsidR="00696C0C" w:rsidRDefault="00696C0C" w:rsidP="00791221">
            <w:pPr>
              <w:spacing w:before="0" w:beforeAutospacing="0" w:after="0" w:afterAutospacing="0"/>
              <w:jc w:val="left"/>
            </w:pPr>
            <w:r>
              <w:t xml:space="preserve">The unique </w:t>
            </w:r>
            <w:r w:rsidR="00791221">
              <w:t>episode</w:t>
            </w:r>
            <w:r>
              <w:t xml:space="preserve"> id</w:t>
            </w:r>
          </w:p>
        </w:tc>
      </w:tr>
      <w:tr w:rsidR="00696C0C" w14:paraId="16D05E2C" w14:textId="77777777" w:rsidTr="00E73987">
        <w:tc>
          <w:tcPr>
            <w:tcW w:w="3168" w:type="dxa"/>
          </w:tcPr>
          <w:p w14:paraId="7387CE07" w14:textId="77777777" w:rsidR="00696C0C" w:rsidRDefault="00696C0C" w:rsidP="00E73987">
            <w:pPr>
              <w:spacing w:before="0" w:beforeAutospacing="0" w:after="0" w:afterAutospacing="0"/>
              <w:jc w:val="left"/>
            </w:pPr>
            <w:r>
              <w:t>device</w:t>
            </w:r>
          </w:p>
        </w:tc>
        <w:tc>
          <w:tcPr>
            <w:tcW w:w="2786" w:type="dxa"/>
          </w:tcPr>
          <w:p w14:paraId="3BF7D09D" w14:textId="77777777" w:rsidR="00696C0C" w:rsidRDefault="00696C0C" w:rsidP="00E73987">
            <w:pPr>
              <w:spacing w:before="0" w:beforeAutospacing="0" w:after="0" w:afterAutospacing="0"/>
              <w:jc w:val="left"/>
            </w:pPr>
            <w:r>
              <w:t>YES</w:t>
            </w:r>
          </w:p>
        </w:tc>
        <w:tc>
          <w:tcPr>
            <w:tcW w:w="3622" w:type="dxa"/>
          </w:tcPr>
          <w:p w14:paraId="2D0AEA6F" w14:textId="77777777" w:rsidR="00696C0C" w:rsidRDefault="00696C0C" w:rsidP="00E73987">
            <w:pPr>
              <w:spacing w:before="0" w:beforeAutospacing="0" w:after="0" w:afterAutospacing="0"/>
              <w:jc w:val="left"/>
            </w:pPr>
            <w:r>
              <w:t>The device type [</w:t>
            </w:r>
            <w:proofErr w:type="spellStart"/>
            <w:r>
              <w:t>Android,IPhone,IPad</w:t>
            </w:r>
            <w:proofErr w:type="spellEnd"/>
            <w:r>
              <w:t>]</w:t>
            </w:r>
          </w:p>
        </w:tc>
      </w:tr>
      <w:tr w:rsidR="00696C0C" w14:paraId="5F46FA6D" w14:textId="77777777" w:rsidTr="00E73987">
        <w:tc>
          <w:tcPr>
            <w:tcW w:w="3168" w:type="dxa"/>
          </w:tcPr>
          <w:p w14:paraId="52B97A27" w14:textId="77777777" w:rsidR="00696C0C" w:rsidRDefault="00696C0C" w:rsidP="00E73987">
            <w:pPr>
              <w:spacing w:before="0" w:beforeAutospacing="0" w:after="0" w:afterAutospacing="0"/>
              <w:jc w:val="left"/>
            </w:pPr>
            <w:proofErr w:type="spellStart"/>
            <w:r>
              <w:t>minAge</w:t>
            </w:r>
            <w:proofErr w:type="spellEnd"/>
          </w:p>
        </w:tc>
        <w:tc>
          <w:tcPr>
            <w:tcW w:w="2786" w:type="dxa"/>
          </w:tcPr>
          <w:p w14:paraId="308FFE8A" w14:textId="77777777" w:rsidR="00696C0C" w:rsidRDefault="00696C0C" w:rsidP="00E73987">
            <w:pPr>
              <w:spacing w:before="0" w:beforeAutospacing="0" w:after="0" w:afterAutospacing="0"/>
              <w:jc w:val="left"/>
            </w:pPr>
            <w:r>
              <w:t>YES</w:t>
            </w:r>
          </w:p>
        </w:tc>
        <w:tc>
          <w:tcPr>
            <w:tcW w:w="3622" w:type="dxa"/>
          </w:tcPr>
          <w:p w14:paraId="1F24BBD7" w14:textId="77777777" w:rsidR="00696C0C" w:rsidRDefault="00696C0C" w:rsidP="00E73987">
            <w:pPr>
              <w:spacing w:before="0" w:beforeAutospacing="0" w:after="0" w:afterAutospacing="0"/>
              <w:jc w:val="left"/>
            </w:pPr>
            <w:r>
              <w:t>The min age to filter quiz for user</w:t>
            </w:r>
          </w:p>
        </w:tc>
      </w:tr>
      <w:tr w:rsidR="00696C0C" w14:paraId="0144412B" w14:textId="77777777" w:rsidTr="00E73987">
        <w:tc>
          <w:tcPr>
            <w:tcW w:w="3168" w:type="dxa"/>
          </w:tcPr>
          <w:p w14:paraId="410200D6" w14:textId="77777777" w:rsidR="00696C0C" w:rsidRDefault="00696C0C" w:rsidP="00E73987">
            <w:pPr>
              <w:spacing w:before="0" w:beforeAutospacing="0" w:after="0" w:afterAutospacing="0"/>
              <w:jc w:val="left"/>
            </w:pPr>
            <w:proofErr w:type="spellStart"/>
            <w:r>
              <w:t>maxAge</w:t>
            </w:r>
            <w:proofErr w:type="spellEnd"/>
          </w:p>
        </w:tc>
        <w:tc>
          <w:tcPr>
            <w:tcW w:w="2786" w:type="dxa"/>
          </w:tcPr>
          <w:p w14:paraId="04E6F866" w14:textId="77777777" w:rsidR="00696C0C" w:rsidRDefault="00696C0C" w:rsidP="00E73987">
            <w:pPr>
              <w:spacing w:before="0" w:beforeAutospacing="0" w:after="0" w:afterAutospacing="0"/>
              <w:jc w:val="left"/>
            </w:pPr>
            <w:r>
              <w:t>YES</w:t>
            </w:r>
          </w:p>
        </w:tc>
        <w:tc>
          <w:tcPr>
            <w:tcW w:w="3622" w:type="dxa"/>
          </w:tcPr>
          <w:p w14:paraId="2BD40EB0" w14:textId="77777777" w:rsidR="00696C0C" w:rsidRDefault="00696C0C" w:rsidP="00E73987">
            <w:pPr>
              <w:spacing w:before="0" w:beforeAutospacing="0" w:after="0" w:afterAutospacing="0"/>
              <w:jc w:val="left"/>
            </w:pPr>
            <w:r>
              <w:t>The max age to filter quiz for user</w:t>
            </w:r>
          </w:p>
        </w:tc>
      </w:tr>
      <w:tr w:rsidR="00696C0C" w14:paraId="1EC7B05C" w14:textId="77777777" w:rsidTr="00E73987">
        <w:tc>
          <w:tcPr>
            <w:tcW w:w="3168" w:type="dxa"/>
          </w:tcPr>
          <w:p w14:paraId="3284D02F" w14:textId="77777777" w:rsidR="00696C0C" w:rsidRDefault="00696C0C" w:rsidP="00E73987">
            <w:pPr>
              <w:spacing w:before="0" w:beforeAutospacing="0" w:after="0" w:afterAutospacing="0"/>
              <w:jc w:val="left"/>
            </w:pPr>
            <w:r>
              <w:t>level</w:t>
            </w:r>
          </w:p>
        </w:tc>
        <w:tc>
          <w:tcPr>
            <w:tcW w:w="2786" w:type="dxa"/>
          </w:tcPr>
          <w:p w14:paraId="2C337271" w14:textId="77777777" w:rsidR="00696C0C" w:rsidRDefault="00696C0C" w:rsidP="00E73987">
            <w:pPr>
              <w:spacing w:before="0" w:beforeAutospacing="0" w:after="0" w:afterAutospacing="0"/>
              <w:jc w:val="left"/>
            </w:pPr>
            <w:r>
              <w:t>YES</w:t>
            </w:r>
          </w:p>
        </w:tc>
        <w:tc>
          <w:tcPr>
            <w:tcW w:w="3622" w:type="dxa"/>
          </w:tcPr>
          <w:p w14:paraId="4CBA3673" w14:textId="77777777" w:rsidR="00696C0C" w:rsidRDefault="00696C0C" w:rsidP="00E73987">
            <w:pPr>
              <w:spacing w:before="0" w:beforeAutospacing="0" w:after="0" w:afterAutospacing="0"/>
              <w:jc w:val="left"/>
            </w:pPr>
            <w:r>
              <w:t>The level to filter quiz for user</w:t>
            </w:r>
          </w:p>
        </w:tc>
      </w:tr>
      <w:tr w:rsidR="00696C0C" w14:paraId="4B6AA3E8" w14:textId="77777777" w:rsidTr="00E73987">
        <w:tc>
          <w:tcPr>
            <w:tcW w:w="3168" w:type="dxa"/>
          </w:tcPr>
          <w:p w14:paraId="6DC57BA8" w14:textId="77777777" w:rsidR="00696C0C" w:rsidRDefault="00696C0C" w:rsidP="00E73987">
            <w:pPr>
              <w:spacing w:before="0" w:beforeAutospacing="0" w:after="0" w:afterAutospacing="0"/>
              <w:jc w:val="left"/>
            </w:pPr>
            <w:r>
              <w:t>version</w:t>
            </w:r>
          </w:p>
        </w:tc>
        <w:tc>
          <w:tcPr>
            <w:tcW w:w="2786" w:type="dxa"/>
          </w:tcPr>
          <w:p w14:paraId="4C25CBC0" w14:textId="77777777" w:rsidR="00696C0C" w:rsidRDefault="00696C0C" w:rsidP="00E73987">
            <w:pPr>
              <w:spacing w:before="0" w:beforeAutospacing="0" w:after="0" w:afterAutospacing="0"/>
              <w:jc w:val="left"/>
            </w:pPr>
            <w:r>
              <w:t>YES</w:t>
            </w:r>
          </w:p>
        </w:tc>
        <w:tc>
          <w:tcPr>
            <w:tcW w:w="3622" w:type="dxa"/>
          </w:tcPr>
          <w:p w14:paraId="610657FE" w14:textId="77777777" w:rsidR="00696C0C" w:rsidRDefault="00696C0C" w:rsidP="00E73987">
            <w:pPr>
              <w:spacing w:before="0" w:beforeAutospacing="0" w:after="0" w:afterAutospacing="0"/>
              <w:jc w:val="left"/>
            </w:pPr>
            <w:r>
              <w:t>The client version</w:t>
            </w:r>
          </w:p>
        </w:tc>
      </w:tr>
    </w:tbl>
    <w:p w14:paraId="551EE60E" w14:textId="77777777" w:rsidR="00696C0C" w:rsidRDefault="00696C0C" w:rsidP="00696C0C">
      <w:pPr>
        <w:spacing w:before="0" w:beforeAutospacing="0" w:after="0" w:afterAutospacing="0"/>
        <w:jc w:val="left"/>
      </w:pPr>
    </w:p>
    <w:p w14:paraId="1D6C7AB5" w14:textId="77777777" w:rsidR="00696C0C" w:rsidRDefault="00696C0C" w:rsidP="00696C0C">
      <w:pPr>
        <w:spacing w:before="0" w:beforeAutospacing="0" w:after="0" w:afterAutospacing="0"/>
        <w:jc w:val="left"/>
      </w:pPr>
    </w:p>
    <w:p w14:paraId="65AC4080" w14:textId="77777777" w:rsidR="00696C0C" w:rsidRDefault="00696C0C" w:rsidP="00696C0C">
      <w:pPr>
        <w:pStyle w:val="Heading2"/>
      </w:pPr>
      <w:bookmarkStart w:id="170" w:name="_Toc379981867"/>
      <w:r>
        <w:t>Error Response</w:t>
      </w:r>
      <w:bookmarkEnd w:id="170"/>
    </w:p>
    <w:p w14:paraId="1C336B09" w14:textId="77777777" w:rsidR="00696C0C" w:rsidRDefault="00696C0C" w:rsidP="00696C0C">
      <w:pPr>
        <w:spacing w:before="0" w:beforeAutospacing="0" w:after="0" w:afterAutospacing="0"/>
        <w:jc w:val="left"/>
      </w:pPr>
    </w:p>
    <w:p w14:paraId="7B9DE765" w14:textId="1D979CAD" w:rsidR="00696C0C" w:rsidRDefault="00696C0C" w:rsidP="00696C0C">
      <w:pPr>
        <w:shd w:val="clear" w:color="auto" w:fill="E5E5E5"/>
        <w:rPr>
          <w:rFonts w:ascii="Courier New" w:hAnsi="Courier New" w:cs="Courier New"/>
          <w:lang w:eastAsia="zh-CN"/>
        </w:rPr>
      </w:pPr>
      <w:r>
        <w:rPr>
          <w:rFonts w:ascii="Courier New" w:hAnsi="Courier New" w:cs="Courier New" w:hint="eastAsia"/>
          <w:lang w:eastAsia="zh-CN"/>
        </w:rPr>
        <w:t>{</w:t>
      </w:r>
      <w:proofErr w:type="spellStart"/>
      <w:del w:id="171" w:author="Zhang, Wei (BSO-SH)" w:date="2014-02-13T10:58:00Z">
        <w:r w:rsidDel="00177E37">
          <w:rPr>
            <w:rFonts w:ascii="Courier New" w:hAnsi="Courier New" w:cs="Courier New" w:hint="eastAsia"/>
            <w:lang w:eastAsia="zh-CN"/>
          </w:rPr>
          <w:delText>error:{</w:delText>
        </w:r>
      </w:del>
      <w:r>
        <w:rPr>
          <w:rFonts w:ascii="Courier New" w:hAnsi="Courier New" w:cs="Courier New" w:hint="eastAsia"/>
          <w:lang w:eastAsia="zh-CN"/>
        </w:rPr>
        <w:t>message:</w:t>
      </w:r>
      <w:r>
        <w:rPr>
          <w:rFonts w:ascii="Courier New" w:hAnsi="Courier New" w:cs="Courier New"/>
          <w:lang w:eastAsia="zh-CN"/>
        </w:rPr>
        <w:t>””</w:t>
      </w:r>
      <w:proofErr w:type="gramStart"/>
      <w:r>
        <w:rPr>
          <w:rFonts w:ascii="Courier New" w:hAnsi="Courier New" w:cs="Courier New" w:hint="eastAsia"/>
          <w:lang w:eastAsia="zh-CN"/>
        </w:rPr>
        <w:t>,code</w:t>
      </w:r>
      <w:proofErr w:type="spellEnd"/>
      <w:proofErr w:type="gramEnd"/>
      <w:r>
        <w:rPr>
          <w:rFonts w:ascii="Courier New" w:hAnsi="Courier New" w:cs="Courier New" w:hint="eastAsia"/>
          <w:lang w:eastAsia="zh-CN"/>
        </w:rPr>
        <w:t>=</w:t>
      </w:r>
      <w:r>
        <w:rPr>
          <w:rFonts w:ascii="Courier New" w:hAnsi="Courier New" w:cs="Courier New"/>
          <w:lang w:eastAsia="zh-CN"/>
        </w:rPr>
        <w:t>””</w:t>
      </w:r>
      <w:r>
        <w:rPr>
          <w:rFonts w:ascii="Courier New" w:hAnsi="Courier New" w:cs="Courier New" w:hint="eastAsia"/>
          <w:lang w:eastAsia="zh-CN"/>
        </w:rPr>
        <w:t>}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168"/>
        <w:gridCol w:w="3622"/>
      </w:tblGrid>
      <w:tr w:rsidR="00696C0C" w14:paraId="2392E2A6" w14:textId="77777777" w:rsidTr="00E73987">
        <w:tc>
          <w:tcPr>
            <w:tcW w:w="3168" w:type="dxa"/>
          </w:tcPr>
          <w:p w14:paraId="73C3178E" w14:textId="77777777" w:rsidR="00696C0C" w:rsidRDefault="00696C0C" w:rsidP="00E73987">
            <w:pPr>
              <w:spacing w:before="0" w:beforeAutospacing="0" w:after="0" w:afterAutospacing="0"/>
              <w:jc w:val="left"/>
            </w:pPr>
            <w:r>
              <w:t>Error Code</w:t>
            </w:r>
          </w:p>
        </w:tc>
        <w:tc>
          <w:tcPr>
            <w:tcW w:w="3622" w:type="dxa"/>
          </w:tcPr>
          <w:p w14:paraId="1E6BAB2F" w14:textId="77777777" w:rsidR="00696C0C" w:rsidRDefault="00696C0C" w:rsidP="00E73987">
            <w:pPr>
              <w:spacing w:before="0" w:beforeAutospacing="0" w:after="0" w:afterAutospacing="0"/>
              <w:jc w:val="left"/>
            </w:pPr>
            <w:r>
              <w:t>Description</w:t>
            </w:r>
          </w:p>
        </w:tc>
      </w:tr>
      <w:tr w:rsidR="00696C0C" w14:paraId="5C9E0524" w14:textId="77777777" w:rsidTr="00E73987">
        <w:tc>
          <w:tcPr>
            <w:tcW w:w="3168" w:type="dxa"/>
          </w:tcPr>
          <w:p w14:paraId="550DB319" w14:textId="77777777" w:rsidR="00696C0C" w:rsidRPr="009D5655" w:rsidRDefault="00696C0C" w:rsidP="00E73987">
            <w:pPr>
              <w:spacing w:before="0" w:beforeAutospacing="0" w:after="0" w:afterAutospacing="0"/>
              <w:jc w:val="left"/>
              <w:rPr>
                <w:rFonts w:eastAsia="宋体"/>
                <w:lang w:eastAsia="zh-CN"/>
              </w:rPr>
            </w:pPr>
            <w:r>
              <w:t>10000</w:t>
            </w:r>
            <w:r>
              <w:rPr>
                <w:rFonts w:eastAsia="宋体" w:hint="eastAsia"/>
                <w:lang w:eastAsia="zh-CN"/>
              </w:rPr>
              <w:t>0</w:t>
            </w:r>
          </w:p>
        </w:tc>
        <w:tc>
          <w:tcPr>
            <w:tcW w:w="3622" w:type="dxa"/>
          </w:tcPr>
          <w:p w14:paraId="099CBA26" w14:textId="77777777" w:rsidR="00696C0C" w:rsidRDefault="00696C0C" w:rsidP="00E73987">
            <w:pPr>
              <w:spacing w:before="0" w:beforeAutospacing="0" w:after="0" w:afterAutospacing="0"/>
              <w:jc w:val="left"/>
            </w:pPr>
            <w:r>
              <w:t>System Error</w:t>
            </w:r>
          </w:p>
        </w:tc>
      </w:tr>
      <w:tr w:rsidR="00696C0C" w14:paraId="20F14585" w14:textId="77777777" w:rsidTr="00E73987">
        <w:tc>
          <w:tcPr>
            <w:tcW w:w="3168" w:type="dxa"/>
          </w:tcPr>
          <w:p w14:paraId="35381EE7" w14:textId="77777777" w:rsidR="00696C0C" w:rsidRDefault="00696C0C" w:rsidP="00E73987">
            <w:pPr>
              <w:spacing w:before="0" w:beforeAutospacing="0" w:after="0" w:afterAutospacing="0"/>
              <w:jc w:val="left"/>
            </w:pPr>
            <w:r>
              <w:t>100001</w:t>
            </w:r>
          </w:p>
        </w:tc>
        <w:tc>
          <w:tcPr>
            <w:tcW w:w="3622" w:type="dxa"/>
          </w:tcPr>
          <w:p w14:paraId="4506622E" w14:textId="77777777" w:rsidR="00696C0C" w:rsidRDefault="00696C0C" w:rsidP="00E73987">
            <w:pPr>
              <w:spacing w:before="0" w:beforeAutospacing="0" w:after="0" w:afterAutospacing="0"/>
              <w:jc w:val="left"/>
            </w:pPr>
            <w:r>
              <w:t>This client version will never be supported, please upgrade this client first</w:t>
            </w:r>
          </w:p>
        </w:tc>
      </w:tr>
      <w:tr w:rsidR="00696C0C" w14:paraId="5A918ADA" w14:textId="77777777" w:rsidTr="00E73987">
        <w:tc>
          <w:tcPr>
            <w:tcW w:w="3168" w:type="dxa"/>
          </w:tcPr>
          <w:p w14:paraId="6304CBBE" w14:textId="77777777" w:rsidR="00696C0C" w:rsidRPr="009D5655" w:rsidRDefault="00696C0C" w:rsidP="00E73987">
            <w:pPr>
              <w:spacing w:before="0" w:beforeAutospacing="0" w:after="0" w:afterAutospacing="0"/>
              <w:jc w:val="left"/>
              <w:rPr>
                <w:rFonts w:eastAsia="宋体"/>
                <w:lang w:eastAsia="zh-CN"/>
              </w:rPr>
            </w:pPr>
            <w:r>
              <w:t>20000</w:t>
            </w:r>
            <w:r>
              <w:rPr>
                <w:rFonts w:eastAsia="宋体" w:hint="eastAsia"/>
                <w:lang w:eastAsia="zh-CN"/>
              </w:rPr>
              <w:t>0</w:t>
            </w:r>
          </w:p>
        </w:tc>
        <w:tc>
          <w:tcPr>
            <w:tcW w:w="3622" w:type="dxa"/>
          </w:tcPr>
          <w:p w14:paraId="4A091C5A" w14:textId="77777777" w:rsidR="00696C0C" w:rsidRDefault="00696C0C" w:rsidP="00E73987">
            <w:pPr>
              <w:spacing w:before="0" w:beforeAutospacing="0" w:after="0" w:afterAutospacing="0"/>
              <w:jc w:val="left"/>
            </w:pPr>
            <w:r>
              <w:t>Illegal parameter</w:t>
            </w:r>
          </w:p>
        </w:tc>
      </w:tr>
    </w:tbl>
    <w:p w14:paraId="1C88A517" w14:textId="77777777" w:rsidR="00696C0C" w:rsidRDefault="00696C0C" w:rsidP="00696C0C">
      <w:pPr>
        <w:spacing w:before="0" w:beforeAutospacing="0" w:after="0" w:afterAutospacing="0"/>
        <w:jc w:val="left"/>
      </w:pPr>
    </w:p>
    <w:p w14:paraId="4132194E" w14:textId="77777777" w:rsidR="00696C0C" w:rsidRDefault="00696C0C" w:rsidP="00696C0C">
      <w:pPr>
        <w:spacing w:before="0" w:beforeAutospacing="0" w:after="0" w:afterAutospacing="0"/>
        <w:jc w:val="left"/>
      </w:pPr>
    </w:p>
    <w:p w14:paraId="3A0196C9" w14:textId="77777777" w:rsidR="00696C0C" w:rsidRPr="00974D1C" w:rsidRDefault="00696C0C" w:rsidP="00696C0C">
      <w:pPr>
        <w:pStyle w:val="Heading2"/>
      </w:pPr>
      <w:bookmarkStart w:id="172" w:name="_Toc379981868"/>
      <w:r>
        <w:t>Success Response</w:t>
      </w:r>
      <w:bookmarkEnd w:id="172"/>
    </w:p>
    <w:p w14:paraId="6A026180" w14:textId="77777777" w:rsidR="00696C0C" w:rsidRDefault="00696C0C" w:rsidP="00696C0C">
      <w:pPr>
        <w:spacing w:before="0" w:beforeAutospacing="0" w:after="0" w:afterAutospacing="0"/>
        <w:jc w:val="left"/>
      </w:pPr>
    </w:p>
    <w:p w14:paraId="5CC1BF9E" w14:textId="77777777" w:rsidR="001759C2" w:rsidRDefault="00FB6F13" w:rsidP="00696C0C">
      <w:pPr>
        <w:spacing w:before="0" w:beforeAutospacing="0" w:after="0" w:afterAutospacing="0"/>
        <w:jc w:val="left"/>
      </w:pPr>
      <w:r>
        <w:t>Type Enumeration:</w:t>
      </w:r>
    </w:p>
    <w:p w14:paraId="46162ED6" w14:textId="5BDB5FE1" w:rsidR="001759C2" w:rsidRDefault="001759C2" w:rsidP="00696C0C">
      <w:pPr>
        <w:spacing w:before="0" w:beforeAutospacing="0" w:after="0" w:afterAutospacing="0"/>
        <w:jc w:val="left"/>
      </w:pPr>
      <w:r>
        <w:t>MultiChoice1</w:t>
      </w:r>
    </w:p>
    <w:p w14:paraId="5E57C711" w14:textId="1A3A8CA8" w:rsidR="001759C2" w:rsidRDefault="00FB6F13" w:rsidP="00696C0C">
      <w:pPr>
        <w:spacing w:before="0" w:beforeAutospacing="0" w:after="0" w:afterAutospacing="0"/>
        <w:jc w:val="left"/>
      </w:pPr>
      <w:r>
        <w:t>MultiChoice2,</w:t>
      </w:r>
    </w:p>
    <w:p w14:paraId="2D7E692B" w14:textId="50EC7468" w:rsidR="001759C2" w:rsidRDefault="001759C2" w:rsidP="00696C0C">
      <w:pPr>
        <w:spacing w:before="0" w:beforeAutospacing="0" w:after="0" w:afterAutospacing="0"/>
        <w:jc w:val="left"/>
      </w:pPr>
      <w:r>
        <w:t>MultiChoice3</w:t>
      </w:r>
    </w:p>
    <w:p w14:paraId="2D5F1AB3" w14:textId="5BAA11EA" w:rsidR="001759C2" w:rsidRDefault="001759C2" w:rsidP="00696C0C">
      <w:pPr>
        <w:spacing w:before="0" w:beforeAutospacing="0" w:after="0" w:afterAutospacing="0"/>
        <w:jc w:val="left"/>
      </w:pPr>
      <w:r>
        <w:t>Matching</w:t>
      </w:r>
    </w:p>
    <w:p w14:paraId="18087BCE" w14:textId="155B153C" w:rsidR="001759C2" w:rsidRDefault="001759C2" w:rsidP="00696C0C">
      <w:pPr>
        <w:spacing w:before="0" w:beforeAutospacing="0" w:after="0" w:afterAutospacing="0"/>
        <w:jc w:val="left"/>
      </w:pPr>
      <w:r>
        <w:t>Bingo</w:t>
      </w:r>
    </w:p>
    <w:p w14:paraId="37F84414" w14:textId="4A587594" w:rsidR="00386609" w:rsidRDefault="00386609" w:rsidP="00696C0C">
      <w:pPr>
        <w:spacing w:before="0" w:beforeAutospacing="0" w:after="0" w:afterAutospacing="0"/>
        <w:jc w:val="left"/>
      </w:pPr>
      <w:r>
        <w:t>Sequence</w:t>
      </w:r>
    </w:p>
    <w:p w14:paraId="5B4686BF" w14:textId="44A36C8B" w:rsidR="001759C2" w:rsidRDefault="001759C2" w:rsidP="00696C0C">
      <w:pPr>
        <w:spacing w:before="0" w:beforeAutospacing="0" w:after="0" w:afterAutospacing="0"/>
        <w:jc w:val="left"/>
      </w:pPr>
      <w:proofErr w:type="spellStart"/>
      <w:r>
        <w:t>CatchItWord</w:t>
      </w:r>
      <w:proofErr w:type="spellEnd"/>
    </w:p>
    <w:p w14:paraId="78812112" w14:textId="3BAC316B" w:rsidR="00F07562" w:rsidRDefault="00FB6F13" w:rsidP="00696C0C">
      <w:pPr>
        <w:spacing w:before="0" w:beforeAutospacing="0" w:after="0" w:afterAutospacing="0"/>
        <w:jc w:val="left"/>
      </w:pPr>
      <w:proofErr w:type="spellStart"/>
      <w:r>
        <w:t>CatchItSentence</w:t>
      </w:r>
      <w:proofErr w:type="spellEnd"/>
    </w:p>
    <w:p w14:paraId="3EA37F17" w14:textId="214F6468" w:rsidR="00386609" w:rsidRDefault="00386609" w:rsidP="00696C0C">
      <w:pPr>
        <w:spacing w:before="0" w:beforeAutospacing="0" w:after="0" w:afterAutospacing="0"/>
        <w:jc w:val="left"/>
      </w:pPr>
      <w:proofErr w:type="spellStart"/>
      <w:r>
        <w:t>WordSearch</w:t>
      </w:r>
      <w:proofErr w:type="spellEnd"/>
    </w:p>
    <w:p w14:paraId="1BA6B61E" w14:textId="65A552C5" w:rsidR="003A75A8" w:rsidRDefault="003A75A8" w:rsidP="00696C0C">
      <w:pPr>
        <w:spacing w:before="0" w:beforeAutospacing="0" w:after="0" w:afterAutospacing="0"/>
        <w:jc w:val="left"/>
      </w:pPr>
      <w:proofErr w:type="spellStart"/>
      <w:r>
        <w:t>FindDifference</w:t>
      </w:r>
      <w:proofErr w:type="spellEnd"/>
    </w:p>
    <w:p w14:paraId="6EB690CD" w14:textId="6CDDFFAE" w:rsidR="003A75A8" w:rsidRDefault="003A75A8" w:rsidP="00696C0C">
      <w:pPr>
        <w:spacing w:before="0" w:beforeAutospacing="0" w:after="0" w:afterAutospacing="0"/>
        <w:jc w:val="left"/>
      </w:pPr>
      <w:proofErr w:type="spellStart"/>
      <w:r>
        <w:t>StoryTelling</w:t>
      </w:r>
      <w:proofErr w:type="spellEnd"/>
    </w:p>
    <w:p w14:paraId="036984B2" w14:textId="77777777" w:rsidR="00C3037E" w:rsidRDefault="00C3037E" w:rsidP="00696C0C">
      <w:pPr>
        <w:spacing w:before="0" w:beforeAutospacing="0" w:after="0" w:afterAutospacing="0"/>
        <w:jc w:val="left"/>
      </w:pPr>
    </w:p>
    <w:p w14:paraId="021459B0" w14:textId="12018E52" w:rsidR="00C3037E" w:rsidRDefault="00C3037E" w:rsidP="00696C0C">
      <w:pPr>
        <w:spacing w:before="0" w:beforeAutospacing="0" w:after="0" w:afterAutospacing="0"/>
        <w:jc w:val="left"/>
      </w:pPr>
      <w:r>
        <w:lastRenderedPageBreak/>
        <w:t xml:space="preserve">Record: All of records, </w:t>
      </w:r>
      <w:r w:rsidR="00EB5459">
        <w:t>pictures</w:t>
      </w:r>
      <w:r>
        <w:t xml:space="preserve"> are http </w:t>
      </w:r>
      <w:proofErr w:type="spellStart"/>
      <w:r>
        <w:t>url</w:t>
      </w:r>
      <w:proofErr w:type="spellEnd"/>
    </w:p>
    <w:p w14:paraId="78636C73" w14:textId="4ADE41EA" w:rsidR="00696C0C" w:rsidRDefault="00696C0C" w:rsidP="00696C0C">
      <w:pPr>
        <w:shd w:val="clear" w:color="auto" w:fill="E5E5E5"/>
        <w:rPr>
          <w:rFonts w:ascii="Courier New" w:hAnsi="Courier New" w:cs="Courier New"/>
          <w:lang w:eastAsia="zh-CN"/>
        </w:rPr>
      </w:pPr>
      <w:r>
        <w:rPr>
          <w:rFonts w:ascii="Courier New" w:hAnsi="Courier New" w:cs="Courier New" w:hint="eastAsia"/>
          <w:lang w:eastAsia="zh-CN"/>
        </w:rPr>
        <w:t>{</w:t>
      </w:r>
      <w:ins w:id="173" w:author="Zhang, Wei (BSO-SH)" w:date="2014-02-13T10:58:00Z">
        <w:r w:rsidR="00177E37">
          <w:rPr>
            <w:rFonts w:ascii="Courier New" w:hAnsi="Courier New" w:cs="Courier New"/>
            <w:lang w:eastAsia="zh-CN"/>
          </w:rPr>
          <w:t xml:space="preserve">code=”0”, </w:t>
        </w:r>
      </w:ins>
      <w:proofErr w:type="gramStart"/>
      <w:r>
        <w:rPr>
          <w:rFonts w:ascii="Courier New" w:hAnsi="Courier New" w:cs="Courier New"/>
          <w:lang w:eastAsia="zh-CN"/>
        </w:rPr>
        <w:t>result</w:t>
      </w:r>
      <w:r>
        <w:rPr>
          <w:rFonts w:ascii="Courier New" w:hAnsi="Courier New" w:cs="Courier New" w:hint="eastAsia"/>
          <w:lang w:eastAsia="zh-CN"/>
        </w:rPr>
        <w:t>:</w:t>
      </w:r>
      <w:proofErr w:type="gramEnd"/>
      <w:r>
        <w:rPr>
          <w:rFonts w:ascii="Courier New" w:hAnsi="Courier New" w:cs="Courier New" w:hint="eastAsia"/>
          <w:lang w:eastAsia="zh-CN"/>
        </w:rPr>
        <w:t>[</w:t>
      </w:r>
      <w:r w:rsidR="00F07562">
        <w:rPr>
          <w:rFonts w:ascii="Courier New" w:hAnsi="Courier New" w:cs="Courier New"/>
          <w:lang w:eastAsia="zh-CN"/>
        </w:rPr>
        <w:t>{type:”MultiChoice1”</w:t>
      </w:r>
      <w:r w:rsidR="001759C2">
        <w:rPr>
          <w:rFonts w:ascii="Courier New" w:hAnsi="Courier New" w:cs="Courier New"/>
          <w:lang w:eastAsia="zh-CN"/>
        </w:rPr>
        <w:t>,…</w:t>
      </w:r>
      <w:r w:rsidR="00F07562">
        <w:rPr>
          <w:rFonts w:ascii="Courier New" w:hAnsi="Courier New" w:cs="Courier New"/>
          <w:lang w:eastAsia="zh-CN"/>
        </w:rPr>
        <w:t>}</w:t>
      </w:r>
      <w:r w:rsidR="001759C2">
        <w:rPr>
          <w:rFonts w:ascii="Courier New" w:hAnsi="Courier New" w:cs="Courier New"/>
          <w:lang w:eastAsia="zh-CN"/>
        </w:rPr>
        <w:t>,{type:”MultiChoice2”,…},…</w:t>
      </w:r>
      <w:r>
        <w:rPr>
          <w:rFonts w:ascii="Courier New" w:hAnsi="Courier New" w:cs="Courier New" w:hint="eastAsia"/>
          <w:lang w:eastAsia="zh-CN"/>
        </w:rPr>
        <w:t>]}</w:t>
      </w:r>
    </w:p>
    <w:p w14:paraId="194468C6" w14:textId="62EA6A30" w:rsidR="00696C0C" w:rsidRDefault="001759C2" w:rsidP="001759C2">
      <w:pPr>
        <w:pStyle w:val="Heading3"/>
      </w:pPr>
      <w:bookmarkStart w:id="174" w:name="_Toc379981869"/>
      <w:r>
        <w:t>MultiChoice1</w:t>
      </w:r>
      <w:bookmarkEnd w:id="174"/>
    </w:p>
    <w:p w14:paraId="3F7B1E7C" w14:textId="56E4FC05" w:rsidR="001759C2" w:rsidRDefault="001759C2" w:rsidP="001759C2">
      <w:pPr>
        <w:shd w:val="clear" w:color="auto" w:fill="E5E5E5"/>
        <w:rPr>
          <w:rFonts w:ascii="Courier New" w:hAnsi="Courier New" w:cs="Courier New"/>
          <w:lang w:eastAsia="zh-CN"/>
        </w:rPr>
      </w:pPr>
      <w:r>
        <w:rPr>
          <w:rFonts w:ascii="Courier New" w:hAnsi="Courier New" w:cs="Courier New"/>
          <w:lang w:eastAsia="zh-CN"/>
        </w:rPr>
        <w:t>{type:”MultiChoice1”</w:t>
      </w:r>
      <w:r w:rsidR="00C3037E">
        <w:rPr>
          <w:rFonts w:ascii="Courier New" w:hAnsi="Courier New" w:cs="Courier New"/>
          <w:lang w:eastAsia="zh-CN"/>
        </w:rPr>
        <w:t xml:space="preserve">, </w:t>
      </w:r>
      <w:r w:rsidR="00082534">
        <w:rPr>
          <w:rFonts w:ascii="Courier New" w:hAnsi="Courier New" w:cs="Courier New"/>
          <w:lang w:eastAsia="zh-CN"/>
        </w:rPr>
        <w:t>id:”1”,</w:t>
      </w:r>
      <w:r w:rsidR="00C3037E">
        <w:rPr>
          <w:rFonts w:ascii="Courier New" w:hAnsi="Courier New" w:cs="Courier New"/>
          <w:lang w:eastAsia="zh-CN"/>
        </w:rPr>
        <w:t>title:””,titleRecord:””,word1:””,record1:””,word2:””,record2:””,word3:””,record3:””</w:t>
      </w:r>
      <w:r>
        <w:rPr>
          <w:rFonts w:ascii="Courier New" w:hAnsi="Courier New" w:cs="Courier New"/>
          <w:lang w:eastAsia="zh-CN"/>
        </w:rPr>
        <w:t>}</w:t>
      </w:r>
    </w:p>
    <w:p w14:paraId="6A0957C2" w14:textId="390D0CEB" w:rsidR="00F8599D" w:rsidRDefault="008601F9" w:rsidP="00620F7C">
      <w:pPr>
        <w:spacing w:before="0" w:beforeAutospacing="0" w:after="0" w:afterAutospacing="0"/>
        <w:jc w:val="left"/>
      </w:pPr>
      <w:r>
        <w:rPr>
          <w:noProof/>
          <w:lang w:eastAsia="zh-CN"/>
        </w:rPr>
        <w:drawing>
          <wp:inline distT="0" distB="0" distL="0" distR="0" wp14:anchorId="44B567AA" wp14:editId="027D5EBB">
            <wp:extent cx="5943600" cy="44577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template 1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5977B" w14:textId="17D17FA7" w:rsidR="00C3037E" w:rsidRDefault="00C3037E" w:rsidP="00C3037E">
      <w:pPr>
        <w:pStyle w:val="Heading3"/>
      </w:pPr>
      <w:bookmarkStart w:id="175" w:name="_Toc379981870"/>
      <w:r>
        <w:t>MultiChoice2</w:t>
      </w:r>
      <w:bookmarkEnd w:id="175"/>
    </w:p>
    <w:p w14:paraId="56B1289E" w14:textId="7E489E0A" w:rsidR="00C3037E" w:rsidRDefault="00C3037E" w:rsidP="00C3037E">
      <w:pPr>
        <w:shd w:val="clear" w:color="auto" w:fill="E5E5E5"/>
        <w:rPr>
          <w:rFonts w:ascii="Courier New" w:hAnsi="Courier New" w:cs="Courier New"/>
          <w:lang w:eastAsia="zh-CN"/>
        </w:rPr>
      </w:pPr>
      <w:r>
        <w:rPr>
          <w:rFonts w:ascii="Courier New" w:hAnsi="Courier New" w:cs="Courier New"/>
          <w:lang w:eastAsia="zh-CN"/>
        </w:rPr>
        <w:t xml:space="preserve">{type:”MultiChoice2”, </w:t>
      </w:r>
      <w:r w:rsidR="00082534">
        <w:rPr>
          <w:rFonts w:ascii="Courier New" w:hAnsi="Courier New" w:cs="Courier New"/>
          <w:lang w:eastAsia="zh-CN"/>
        </w:rPr>
        <w:t>id:”2”</w:t>
      </w:r>
      <w:proofErr w:type="gramStart"/>
      <w:r w:rsidR="00082534">
        <w:rPr>
          <w:rFonts w:ascii="Courier New" w:hAnsi="Courier New" w:cs="Courier New"/>
          <w:lang w:eastAsia="zh-CN"/>
        </w:rPr>
        <w:t>,</w:t>
      </w:r>
      <w:r>
        <w:rPr>
          <w:rFonts w:ascii="Courier New" w:hAnsi="Courier New" w:cs="Courier New"/>
          <w:lang w:eastAsia="zh-CN"/>
        </w:rPr>
        <w:t>title</w:t>
      </w:r>
      <w:proofErr w:type="gramEnd"/>
      <w:r>
        <w:rPr>
          <w:rFonts w:ascii="Courier New" w:hAnsi="Courier New" w:cs="Courier New"/>
          <w:lang w:eastAsia="zh-CN"/>
        </w:rPr>
        <w:t>:””,</w:t>
      </w:r>
      <w:r w:rsidR="00A706FA">
        <w:rPr>
          <w:rFonts w:ascii="Courier New" w:hAnsi="Courier New" w:cs="Courier New"/>
          <w:lang w:eastAsia="zh-CN"/>
        </w:rPr>
        <w:t>titleRecord:””,picture1</w:t>
      </w:r>
      <w:r>
        <w:rPr>
          <w:rFonts w:ascii="Courier New" w:hAnsi="Courier New" w:cs="Courier New"/>
          <w:lang w:eastAsia="zh-CN"/>
        </w:rPr>
        <w:t>:””,</w:t>
      </w:r>
      <w:r w:rsidR="00A706FA">
        <w:rPr>
          <w:rFonts w:ascii="Courier New" w:hAnsi="Courier New" w:cs="Courier New"/>
          <w:lang w:eastAsia="zh-CN"/>
        </w:rPr>
        <w:t>picture</w:t>
      </w:r>
      <w:r>
        <w:rPr>
          <w:rFonts w:ascii="Courier New" w:hAnsi="Courier New" w:cs="Courier New"/>
          <w:lang w:eastAsia="zh-CN"/>
        </w:rPr>
        <w:t>2:””,</w:t>
      </w:r>
      <w:r w:rsidR="00A706FA">
        <w:rPr>
          <w:rFonts w:ascii="Courier New" w:hAnsi="Courier New" w:cs="Courier New"/>
          <w:lang w:eastAsia="zh-CN"/>
        </w:rPr>
        <w:t>picture</w:t>
      </w:r>
      <w:r>
        <w:rPr>
          <w:rFonts w:ascii="Courier New" w:hAnsi="Courier New" w:cs="Courier New"/>
          <w:lang w:eastAsia="zh-CN"/>
        </w:rPr>
        <w:t>3:””</w:t>
      </w:r>
      <w:ins w:id="176" w:author="Zhang, Wei (BSO-SH)" w:date="2014-02-13T11:00:00Z">
        <w:r w:rsidR="004F1576">
          <w:rPr>
            <w:rFonts w:ascii="Courier New" w:hAnsi="Courier New" w:cs="Courier New"/>
            <w:lang w:eastAsia="zh-CN"/>
          </w:rPr>
          <w:t>,answer1:”true”,answer2:”false”,answer3:”false”</w:t>
        </w:r>
      </w:ins>
      <w:r>
        <w:rPr>
          <w:rFonts w:ascii="Courier New" w:hAnsi="Courier New" w:cs="Courier New"/>
          <w:lang w:eastAsia="zh-CN"/>
        </w:rPr>
        <w:t>}</w:t>
      </w:r>
    </w:p>
    <w:p w14:paraId="3484BA43" w14:textId="436FAF59" w:rsidR="001759C2" w:rsidRDefault="0049459C" w:rsidP="00696C0C">
      <w:pPr>
        <w:spacing w:before="0" w:beforeAutospacing="0" w:after="0" w:afterAutospacing="0"/>
        <w:jc w:val="left"/>
      </w:pPr>
      <w:r>
        <w:rPr>
          <w:noProof/>
          <w:lang w:eastAsia="zh-CN"/>
        </w:rPr>
        <w:lastRenderedPageBreak/>
        <w:drawing>
          <wp:inline distT="0" distB="0" distL="0" distR="0" wp14:anchorId="2EA6D109" wp14:editId="575360F8">
            <wp:extent cx="5943600" cy="44577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template 2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326E1" w14:textId="253DB7D5" w:rsidR="00EB5459" w:rsidRDefault="00EB5459" w:rsidP="00EB5459">
      <w:pPr>
        <w:pStyle w:val="Heading3"/>
      </w:pPr>
      <w:bookmarkStart w:id="177" w:name="_Toc379981871"/>
      <w:r>
        <w:t>MultiChoice3</w:t>
      </w:r>
      <w:bookmarkEnd w:id="177"/>
    </w:p>
    <w:p w14:paraId="4DB5453D" w14:textId="22194279" w:rsidR="00701B3A" w:rsidRDefault="00701B3A" w:rsidP="00701B3A">
      <w:pPr>
        <w:shd w:val="clear" w:color="auto" w:fill="E5E5E5"/>
        <w:rPr>
          <w:rFonts w:ascii="Courier New" w:hAnsi="Courier New" w:cs="Courier New"/>
          <w:lang w:eastAsia="zh-CN"/>
        </w:rPr>
      </w:pPr>
      <w:r>
        <w:rPr>
          <w:rFonts w:ascii="Courier New" w:hAnsi="Courier New" w:cs="Courier New"/>
          <w:lang w:eastAsia="zh-CN"/>
        </w:rPr>
        <w:t>{type:”MultiChoice3”,</w:t>
      </w:r>
      <w:r w:rsidR="00082534">
        <w:rPr>
          <w:rFonts w:ascii="Courier New" w:hAnsi="Courier New" w:cs="Courier New"/>
          <w:lang w:eastAsia="zh-CN"/>
        </w:rPr>
        <w:t>id:”3”,</w:t>
      </w:r>
      <w:r>
        <w:rPr>
          <w:rFonts w:ascii="Courier New" w:hAnsi="Courier New" w:cs="Courier New"/>
          <w:lang w:eastAsia="zh-CN"/>
        </w:rPr>
        <w:t>title:””,titleRecord:””,</w:t>
      </w:r>
      <w:r w:rsidRPr="00701B3A">
        <w:rPr>
          <w:rFonts w:ascii="Courier New" w:hAnsi="Courier New" w:cs="Courier New"/>
          <w:lang w:eastAsia="zh-CN"/>
        </w:rPr>
        <w:t xml:space="preserve"> </w:t>
      </w:r>
      <w:r>
        <w:rPr>
          <w:rFonts w:ascii="Courier New" w:hAnsi="Courier New" w:cs="Courier New"/>
          <w:lang w:eastAsia="zh-CN"/>
        </w:rPr>
        <w:t>titlePicture:””,word1:””,record1:””,word2:””,record2:””,word3:””,record3:””</w:t>
      </w:r>
      <w:ins w:id="178" w:author="Zhang, Wei (BSO-SH)" w:date="2014-02-13T11:00:00Z">
        <w:r w:rsidR="00A46706">
          <w:rPr>
            <w:rFonts w:ascii="Courier New" w:hAnsi="Courier New" w:cs="Courier New"/>
            <w:lang w:eastAsia="zh-CN"/>
          </w:rPr>
          <w:t>,answer1:”true”,answer2:”false”,answer3:”false”</w:t>
        </w:r>
      </w:ins>
      <w:r>
        <w:rPr>
          <w:rFonts w:ascii="Courier New" w:hAnsi="Courier New" w:cs="Courier New"/>
          <w:lang w:eastAsia="zh-CN"/>
        </w:rPr>
        <w:t>}</w:t>
      </w:r>
    </w:p>
    <w:p w14:paraId="46CD57E8" w14:textId="77777777" w:rsidR="00EB5459" w:rsidRDefault="00EB5459" w:rsidP="00EB5459">
      <w:pPr>
        <w:spacing w:before="0" w:beforeAutospacing="0" w:after="0" w:afterAutospacing="0"/>
        <w:jc w:val="left"/>
      </w:pPr>
    </w:p>
    <w:p w14:paraId="7074241B" w14:textId="2AE14E6F" w:rsidR="00696C0C" w:rsidRDefault="0049459C" w:rsidP="00696C0C">
      <w:r>
        <w:rPr>
          <w:noProof/>
          <w:lang w:eastAsia="zh-CN"/>
        </w:rPr>
        <w:lastRenderedPageBreak/>
        <w:drawing>
          <wp:inline distT="0" distB="0" distL="0" distR="0" wp14:anchorId="208AB41F" wp14:editId="7328851C">
            <wp:extent cx="5943600" cy="44577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template 3.jp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81A74" w14:textId="77777777" w:rsidR="0091478C" w:rsidRDefault="0091478C" w:rsidP="0091478C"/>
    <w:p w14:paraId="5204DC45" w14:textId="1D9ADD1B" w:rsidR="00D9592D" w:rsidRDefault="00D9592D" w:rsidP="00D9592D">
      <w:pPr>
        <w:pStyle w:val="Heading3"/>
      </w:pPr>
      <w:bookmarkStart w:id="179" w:name="_Toc379981872"/>
      <w:bookmarkEnd w:id="51"/>
      <w:bookmarkEnd w:id="52"/>
      <w:bookmarkEnd w:id="53"/>
      <w:r>
        <w:t>Matching</w:t>
      </w:r>
      <w:bookmarkEnd w:id="179"/>
    </w:p>
    <w:p w14:paraId="1F832DB1" w14:textId="257364FA" w:rsidR="00D9592D" w:rsidRDefault="00D9592D" w:rsidP="00D9592D">
      <w:pPr>
        <w:shd w:val="clear" w:color="auto" w:fill="E5E5E5"/>
        <w:rPr>
          <w:rFonts w:ascii="Courier New" w:hAnsi="Courier New" w:cs="Courier New"/>
          <w:lang w:eastAsia="zh-CN"/>
        </w:rPr>
      </w:pPr>
      <w:r>
        <w:rPr>
          <w:rFonts w:ascii="Courier New" w:hAnsi="Courier New" w:cs="Courier New"/>
          <w:lang w:eastAsia="zh-CN"/>
        </w:rPr>
        <w:t>{type:”Matching”,</w:t>
      </w:r>
      <w:r w:rsidR="00152A97">
        <w:rPr>
          <w:rFonts w:ascii="Courier New" w:hAnsi="Courier New" w:cs="Courier New"/>
          <w:lang w:eastAsia="zh-CN"/>
        </w:rPr>
        <w:t>id:”4”,</w:t>
      </w:r>
      <w:r>
        <w:rPr>
          <w:rFonts w:ascii="Courier New" w:hAnsi="Courier New" w:cs="Courier New"/>
          <w:lang w:eastAsia="zh-CN"/>
        </w:rPr>
        <w:t>word1:””,picture1:””,word2:””,picutre2:””,word3:””,picutre3:””</w:t>
      </w:r>
      <w:ins w:id="180" w:author="Zhang, Wei (BSO-SH)" w:date="2014-02-13T11:00:00Z">
        <w:r w:rsidR="00A46706">
          <w:rPr>
            <w:rFonts w:ascii="Courier New" w:hAnsi="Courier New" w:cs="Courier New"/>
            <w:lang w:eastAsia="zh-CN"/>
          </w:rPr>
          <w:t>,answer1:”true”,answer2:”false”,answer3:”false”</w:t>
        </w:r>
      </w:ins>
      <w:r>
        <w:rPr>
          <w:rFonts w:ascii="Courier New" w:hAnsi="Courier New" w:cs="Courier New"/>
          <w:lang w:eastAsia="zh-CN"/>
        </w:rPr>
        <w:t>}</w:t>
      </w:r>
    </w:p>
    <w:p w14:paraId="067CA4FD" w14:textId="5614A9A7" w:rsidR="00D9592D" w:rsidRDefault="007152A5" w:rsidP="00D9592D">
      <w:pPr>
        <w:spacing w:before="0" w:beforeAutospacing="0" w:after="0" w:afterAutospacing="0"/>
        <w:jc w:val="left"/>
      </w:pPr>
      <w:r>
        <w:rPr>
          <w:noProof/>
          <w:lang w:eastAsia="zh-CN"/>
        </w:rPr>
        <w:lastRenderedPageBreak/>
        <w:drawing>
          <wp:inline distT="0" distB="0" distL="0" distR="0" wp14:anchorId="71BD5371" wp14:editId="34C56CDB">
            <wp:extent cx="5943600" cy="44577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template 4.jp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DB264" w14:textId="77777777" w:rsidR="004607F2" w:rsidRDefault="004607F2" w:rsidP="00D9592D">
      <w:pPr>
        <w:spacing w:before="0" w:beforeAutospacing="0" w:after="0" w:afterAutospacing="0"/>
        <w:jc w:val="left"/>
      </w:pPr>
    </w:p>
    <w:p w14:paraId="09D171A3" w14:textId="77777777" w:rsidR="004607F2" w:rsidRDefault="004607F2" w:rsidP="00D9592D">
      <w:pPr>
        <w:spacing w:before="0" w:beforeAutospacing="0" w:after="0" w:afterAutospacing="0"/>
        <w:jc w:val="left"/>
      </w:pPr>
    </w:p>
    <w:p w14:paraId="430127E2" w14:textId="77777777" w:rsidR="004607F2" w:rsidRDefault="004607F2" w:rsidP="00D9592D">
      <w:pPr>
        <w:spacing w:before="0" w:beforeAutospacing="0" w:after="0" w:afterAutospacing="0"/>
        <w:jc w:val="left"/>
      </w:pPr>
    </w:p>
    <w:p w14:paraId="1E63EAFF" w14:textId="77777777" w:rsidR="004607F2" w:rsidRDefault="004607F2" w:rsidP="00D9592D">
      <w:pPr>
        <w:spacing w:before="0" w:beforeAutospacing="0" w:after="0" w:afterAutospacing="0"/>
        <w:jc w:val="left"/>
      </w:pPr>
    </w:p>
    <w:p w14:paraId="462F9047" w14:textId="23D3F823" w:rsidR="004607F2" w:rsidRDefault="004607F2" w:rsidP="004607F2">
      <w:pPr>
        <w:pStyle w:val="Heading3"/>
      </w:pPr>
      <w:bookmarkStart w:id="181" w:name="_Toc379981873"/>
      <w:r>
        <w:t>Bingo</w:t>
      </w:r>
      <w:bookmarkEnd w:id="181"/>
    </w:p>
    <w:p w14:paraId="29BED520" w14:textId="76CE93EF" w:rsidR="004607F2" w:rsidRDefault="004607F2" w:rsidP="004607F2">
      <w:pPr>
        <w:shd w:val="clear" w:color="auto" w:fill="E5E5E5"/>
        <w:rPr>
          <w:rFonts w:ascii="Courier New" w:hAnsi="Courier New" w:cs="Courier New"/>
          <w:lang w:eastAsia="zh-CN"/>
        </w:rPr>
      </w:pPr>
      <w:r>
        <w:rPr>
          <w:rFonts w:ascii="Courier New" w:hAnsi="Courier New" w:cs="Courier New"/>
          <w:lang w:eastAsia="zh-CN"/>
        </w:rPr>
        <w:t>{type:”Bingo”,id:”5”,word1:””,record1:””,word2:””,record2:””,word3:””,record3:””,… word16:””,record16:””}</w:t>
      </w:r>
    </w:p>
    <w:p w14:paraId="7A3B0B5B" w14:textId="77777777" w:rsidR="004607F2" w:rsidRDefault="004607F2" w:rsidP="00D9592D">
      <w:pPr>
        <w:spacing w:before="0" w:beforeAutospacing="0" w:after="0" w:afterAutospacing="0"/>
        <w:jc w:val="left"/>
      </w:pPr>
    </w:p>
    <w:p w14:paraId="76D22E89" w14:textId="05537FAC" w:rsidR="00D9592D" w:rsidRDefault="004607F2" w:rsidP="00D9592D">
      <w:r>
        <w:rPr>
          <w:noProof/>
          <w:lang w:eastAsia="zh-CN"/>
        </w:rPr>
        <w:lastRenderedPageBreak/>
        <w:drawing>
          <wp:inline distT="0" distB="0" distL="0" distR="0" wp14:anchorId="6F55A713" wp14:editId="097CA7A7">
            <wp:extent cx="5943600" cy="44577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template 5.jp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0398C" w14:textId="77777777" w:rsidR="00D9592D" w:rsidRDefault="00D9592D" w:rsidP="00D9592D"/>
    <w:p w14:paraId="5B70D336" w14:textId="31ACD1C9" w:rsidR="004607F2" w:rsidRDefault="004607F2" w:rsidP="004607F2">
      <w:pPr>
        <w:pStyle w:val="Heading3"/>
      </w:pPr>
      <w:bookmarkStart w:id="182" w:name="_Toc379981874"/>
      <w:r>
        <w:t>Sequence</w:t>
      </w:r>
      <w:bookmarkEnd w:id="182"/>
    </w:p>
    <w:p w14:paraId="1263A2F3" w14:textId="24C023E2" w:rsidR="004607F2" w:rsidRDefault="004607F2" w:rsidP="004607F2">
      <w:pPr>
        <w:shd w:val="clear" w:color="auto" w:fill="E5E5E5"/>
        <w:rPr>
          <w:rFonts w:ascii="Courier New" w:hAnsi="Courier New" w:cs="Courier New"/>
          <w:lang w:eastAsia="zh-CN"/>
        </w:rPr>
      </w:pPr>
      <w:r>
        <w:rPr>
          <w:rFonts w:ascii="Courier New" w:hAnsi="Courier New" w:cs="Courier New"/>
          <w:lang w:eastAsia="zh-CN"/>
        </w:rPr>
        <w:t>{type:”Sequence”,id:”5”,word1:””,picture1:””,record1:””,word2:””,picture2:””,record2:””,word3:””,picture3:””,record3:””, word16:””,picture4:””,record16:””}</w:t>
      </w:r>
    </w:p>
    <w:p w14:paraId="136F0013" w14:textId="77777777" w:rsidR="004607F2" w:rsidRDefault="004607F2" w:rsidP="004607F2">
      <w:pPr>
        <w:spacing w:before="0" w:beforeAutospacing="0" w:after="0" w:afterAutospacing="0"/>
        <w:jc w:val="left"/>
      </w:pPr>
    </w:p>
    <w:p w14:paraId="24628A6F" w14:textId="43E0404D" w:rsidR="004607F2" w:rsidRDefault="004607F2" w:rsidP="004607F2">
      <w:r>
        <w:rPr>
          <w:noProof/>
          <w:lang w:eastAsia="zh-CN"/>
        </w:rPr>
        <w:lastRenderedPageBreak/>
        <w:drawing>
          <wp:inline distT="0" distB="0" distL="0" distR="0" wp14:anchorId="0D0FA0BE" wp14:editId="0CAD165A">
            <wp:extent cx="5943600" cy="44577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template 6.jp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57A45" w14:textId="77777777" w:rsidR="004607F2" w:rsidRDefault="004607F2" w:rsidP="004607F2"/>
    <w:p w14:paraId="71A7D4A5" w14:textId="41F88C69" w:rsidR="004607F2" w:rsidRDefault="00C06BE3" w:rsidP="004607F2">
      <w:pPr>
        <w:pStyle w:val="Heading3"/>
      </w:pPr>
      <w:bookmarkStart w:id="183" w:name="_Toc379981875"/>
      <w:r>
        <w:t>CatchItWord</w:t>
      </w:r>
      <w:bookmarkEnd w:id="183"/>
    </w:p>
    <w:p w14:paraId="4E95A51E" w14:textId="0C142DF5" w:rsidR="004607F2" w:rsidRDefault="004607F2" w:rsidP="004607F2">
      <w:pPr>
        <w:shd w:val="clear" w:color="auto" w:fill="E5E5E5"/>
        <w:rPr>
          <w:rFonts w:ascii="Courier New" w:hAnsi="Courier New" w:cs="Courier New"/>
          <w:lang w:eastAsia="zh-CN"/>
        </w:rPr>
      </w:pPr>
      <w:r>
        <w:rPr>
          <w:rFonts w:ascii="Courier New" w:hAnsi="Courier New" w:cs="Courier New"/>
          <w:lang w:eastAsia="zh-CN"/>
        </w:rPr>
        <w:t>{type:”</w:t>
      </w:r>
      <w:r w:rsidR="00C06BE3">
        <w:rPr>
          <w:rFonts w:ascii="Courier New" w:hAnsi="Courier New" w:cs="Courier New"/>
          <w:lang w:eastAsia="zh-CN"/>
        </w:rPr>
        <w:t>CatchItWord</w:t>
      </w:r>
      <w:r>
        <w:rPr>
          <w:rFonts w:ascii="Courier New" w:hAnsi="Courier New" w:cs="Courier New"/>
          <w:lang w:eastAsia="zh-CN"/>
        </w:rPr>
        <w:t>”,id:”5”,word1</w:t>
      </w:r>
      <w:r w:rsidR="00715086">
        <w:rPr>
          <w:rFonts w:ascii="Courier New" w:hAnsi="Courier New" w:cs="Courier New"/>
          <w:lang w:eastAsia="zh-CN"/>
        </w:rPr>
        <w:t>:””,word2:””,word3:””,word4:””,word5:””,word6:””,word7:””,word8:””,answer1:true,answer2:true,answer3:true,answer4:true,answer5:false,answer6:false,answer7:false,answer8:false</w:t>
      </w:r>
      <w:r>
        <w:rPr>
          <w:rFonts w:ascii="Courier New" w:hAnsi="Courier New" w:cs="Courier New"/>
          <w:lang w:eastAsia="zh-CN"/>
        </w:rPr>
        <w:t>}</w:t>
      </w:r>
    </w:p>
    <w:p w14:paraId="5DEC4E62" w14:textId="0EB5854E" w:rsidR="004607F2" w:rsidRDefault="00C64600" w:rsidP="004607F2">
      <w:pPr>
        <w:spacing w:before="0" w:beforeAutospacing="0" w:after="0" w:afterAutospacing="0"/>
        <w:jc w:val="left"/>
      </w:pPr>
      <w:r>
        <w:rPr>
          <w:noProof/>
          <w:lang w:eastAsia="zh-CN"/>
        </w:rPr>
        <w:lastRenderedPageBreak/>
        <w:drawing>
          <wp:inline distT="0" distB="0" distL="0" distR="0" wp14:anchorId="64C7BE07" wp14:editId="3070CC9B">
            <wp:extent cx="5943600" cy="44577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catchItWord_sample.jp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7E150" w14:textId="398785EB" w:rsidR="004607F2" w:rsidRDefault="004607F2" w:rsidP="004607F2"/>
    <w:p w14:paraId="683BB159" w14:textId="77777777" w:rsidR="00A0174B" w:rsidRDefault="00A0174B" w:rsidP="00A0174B"/>
    <w:p w14:paraId="4C19FEF7" w14:textId="253EC83A" w:rsidR="00E73987" w:rsidRDefault="00E73987" w:rsidP="00E73987">
      <w:pPr>
        <w:pStyle w:val="Heading3"/>
      </w:pPr>
      <w:bookmarkStart w:id="184" w:name="_Toc379981876"/>
      <w:r>
        <w:t>CatchItSentence</w:t>
      </w:r>
      <w:bookmarkEnd w:id="184"/>
    </w:p>
    <w:p w14:paraId="6D5BFCD8" w14:textId="7E81D555" w:rsidR="00715086" w:rsidRDefault="00715086" w:rsidP="00715086">
      <w:pPr>
        <w:shd w:val="clear" w:color="auto" w:fill="E5E5E5"/>
        <w:rPr>
          <w:rFonts w:ascii="Courier New" w:hAnsi="Courier New" w:cs="Courier New"/>
          <w:lang w:eastAsia="zh-CN"/>
        </w:rPr>
      </w:pPr>
      <w:r>
        <w:rPr>
          <w:rFonts w:ascii="Courier New" w:hAnsi="Courier New" w:cs="Courier New"/>
          <w:lang w:eastAsia="zh-CN"/>
        </w:rPr>
        <w:t>{type:”CatchItSentence”,id:”5”,word1:””,word2:””,word3:””,word4:””,word5:””,word6:””,word7:””,word8:””,answer1:true,answer2:true,answer3:true,answer4:true,answer5:false,answer6:false,answer7:false,answer8:false}</w:t>
      </w:r>
    </w:p>
    <w:p w14:paraId="53D1A2AB" w14:textId="77777777" w:rsidR="00E73987" w:rsidRDefault="00E73987" w:rsidP="00E73987">
      <w:pPr>
        <w:spacing w:before="0" w:beforeAutospacing="0" w:after="0" w:afterAutospacing="0"/>
        <w:jc w:val="left"/>
      </w:pPr>
    </w:p>
    <w:p w14:paraId="2C5A6F9C" w14:textId="194503A2" w:rsidR="00E73987" w:rsidRDefault="00C64600" w:rsidP="00E73987">
      <w:r>
        <w:rPr>
          <w:noProof/>
          <w:lang w:eastAsia="zh-CN"/>
        </w:rPr>
        <w:lastRenderedPageBreak/>
        <w:drawing>
          <wp:inline distT="0" distB="0" distL="0" distR="0" wp14:anchorId="07A927E2" wp14:editId="2AFA7F6D">
            <wp:extent cx="5943600" cy="44577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atchItSentence_sample.jp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88652" w14:textId="77777777" w:rsidR="00E73987" w:rsidRDefault="00E73987" w:rsidP="00E73987"/>
    <w:p w14:paraId="424C3A58" w14:textId="3B628F3F" w:rsidR="00936FD9" w:rsidRDefault="00936FD9" w:rsidP="00936FD9">
      <w:pPr>
        <w:pStyle w:val="Heading3"/>
      </w:pPr>
      <w:bookmarkStart w:id="185" w:name="_Toc379981877"/>
      <w:r>
        <w:t>WordSearch</w:t>
      </w:r>
      <w:bookmarkEnd w:id="185"/>
    </w:p>
    <w:p w14:paraId="01671D4F" w14:textId="2702F625" w:rsidR="00936FD9" w:rsidRDefault="00936FD9" w:rsidP="00936FD9">
      <w:pPr>
        <w:shd w:val="clear" w:color="auto" w:fill="E5E5E5"/>
        <w:rPr>
          <w:rFonts w:ascii="Courier New" w:hAnsi="Courier New" w:cs="Courier New"/>
          <w:lang w:eastAsia="zh-CN"/>
        </w:rPr>
      </w:pPr>
      <w:r>
        <w:rPr>
          <w:rFonts w:ascii="Courier New" w:hAnsi="Courier New" w:cs="Courier New"/>
          <w:lang w:eastAsia="zh-CN"/>
        </w:rPr>
        <w:t>{type:”WordSearch”,id:”5”,word1:””,word2:””,word3:””,word4:””,word5:””}</w:t>
      </w:r>
    </w:p>
    <w:p w14:paraId="6BDC2348" w14:textId="77777777" w:rsidR="00936FD9" w:rsidRDefault="00936FD9" w:rsidP="00936FD9">
      <w:pPr>
        <w:spacing w:before="0" w:beforeAutospacing="0" w:after="0" w:afterAutospacing="0"/>
        <w:jc w:val="left"/>
      </w:pPr>
    </w:p>
    <w:p w14:paraId="77427B36" w14:textId="780C8858" w:rsidR="00936FD9" w:rsidRDefault="00C64600" w:rsidP="00936FD9">
      <w:r>
        <w:rPr>
          <w:noProof/>
          <w:lang w:eastAsia="zh-CN"/>
        </w:rPr>
        <w:lastRenderedPageBreak/>
        <w:drawing>
          <wp:inline distT="0" distB="0" distL="0" distR="0" wp14:anchorId="13D785E4" wp14:editId="6E138CDF">
            <wp:extent cx="5943600" cy="44577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wordSearch_sample.jp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DCE50" w14:textId="77777777" w:rsidR="00936FD9" w:rsidRDefault="00936FD9" w:rsidP="00936FD9"/>
    <w:p w14:paraId="56AD691C" w14:textId="53B55898" w:rsidR="009D0898" w:rsidRDefault="009D0898" w:rsidP="009D0898">
      <w:pPr>
        <w:pStyle w:val="Heading3"/>
      </w:pPr>
      <w:bookmarkStart w:id="186" w:name="_Toc379981878"/>
      <w:r>
        <w:t>FindDifference</w:t>
      </w:r>
      <w:bookmarkEnd w:id="186"/>
    </w:p>
    <w:p w14:paraId="55A649BC" w14:textId="4102920D" w:rsidR="009D0898" w:rsidRDefault="009D0898" w:rsidP="009D0898">
      <w:pPr>
        <w:shd w:val="clear" w:color="auto" w:fill="E5E5E5"/>
        <w:rPr>
          <w:rFonts w:ascii="Courier New" w:hAnsi="Courier New" w:cs="Courier New"/>
          <w:lang w:eastAsia="zh-CN"/>
        </w:rPr>
      </w:pPr>
      <w:r>
        <w:rPr>
          <w:rFonts w:ascii="Courier New" w:hAnsi="Courier New" w:cs="Courier New"/>
          <w:lang w:eastAsia="zh-CN"/>
        </w:rPr>
        <w:t>{type:”FindDifference”,id:”5”,picture1:””,picture2:””,coordinates:[{x:15,y:15},{x:20,y:20}]}</w:t>
      </w:r>
    </w:p>
    <w:p w14:paraId="6767A715" w14:textId="01653ACE" w:rsidR="009D0898" w:rsidRDefault="009D0898" w:rsidP="009D0898">
      <w:pPr>
        <w:spacing w:before="0" w:beforeAutospacing="0" w:after="0" w:afterAutospacing="0"/>
        <w:jc w:val="left"/>
      </w:pPr>
      <w:r>
        <w:rPr>
          <w:noProof/>
          <w:lang w:eastAsia="zh-CN"/>
        </w:rPr>
        <w:lastRenderedPageBreak/>
        <w:drawing>
          <wp:inline distT="0" distB="0" distL="0" distR="0" wp14:anchorId="238DB22D" wp14:editId="421F22D3">
            <wp:extent cx="5943600" cy="44577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findDifference_sample.jp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7A3D7" w14:textId="77777777" w:rsidR="009D0898" w:rsidRDefault="009D0898" w:rsidP="009D0898">
      <w:pPr>
        <w:spacing w:before="0" w:beforeAutospacing="0" w:after="0" w:afterAutospacing="0"/>
        <w:jc w:val="left"/>
      </w:pPr>
    </w:p>
    <w:p w14:paraId="2EF416B4" w14:textId="7F49E7EE" w:rsidR="009D0898" w:rsidRDefault="009D0898" w:rsidP="009D0898">
      <w:pPr>
        <w:pStyle w:val="Heading3"/>
      </w:pPr>
      <w:bookmarkStart w:id="187" w:name="_Toc379981879"/>
      <w:r>
        <w:t>StoryTelling</w:t>
      </w:r>
      <w:bookmarkEnd w:id="187"/>
    </w:p>
    <w:p w14:paraId="6517D1AD" w14:textId="12964176" w:rsidR="009D0898" w:rsidRDefault="009D0898" w:rsidP="009D0898">
      <w:pPr>
        <w:shd w:val="clear" w:color="auto" w:fill="E5E5E5"/>
        <w:rPr>
          <w:rFonts w:ascii="Courier New" w:hAnsi="Courier New" w:cs="Courier New"/>
          <w:lang w:eastAsia="zh-CN"/>
        </w:rPr>
      </w:pPr>
      <w:r>
        <w:rPr>
          <w:rFonts w:ascii="Courier New" w:hAnsi="Courier New" w:cs="Courier New"/>
          <w:lang w:eastAsia="zh-CN"/>
        </w:rPr>
        <w:t>{type:”StoryTelling”,id:”5”,backgroundPicture:””,picture1:””,picture2:””,picture3:””,picture4:”” }</w:t>
      </w:r>
    </w:p>
    <w:p w14:paraId="0E81BF27" w14:textId="086C69FC" w:rsidR="009D0898" w:rsidRDefault="009D0898" w:rsidP="009D0898">
      <w:r>
        <w:rPr>
          <w:noProof/>
          <w:lang w:eastAsia="zh-CN"/>
        </w:rPr>
        <w:lastRenderedPageBreak/>
        <w:drawing>
          <wp:inline distT="0" distB="0" distL="0" distR="0" wp14:anchorId="422A9428" wp14:editId="718C126D">
            <wp:extent cx="5943600" cy="44577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toryTelling_sample.jp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EEB93" w14:textId="77777777" w:rsidR="009D0898" w:rsidRDefault="009D0898" w:rsidP="009D0898"/>
    <w:p w14:paraId="746A3D29" w14:textId="77777777" w:rsidR="00936FD9" w:rsidRDefault="00936FD9" w:rsidP="00E73987"/>
    <w:p w14:paraId="4522010D" w14:textId="77777777" w:rsidR="00E73987" w:rsidRDefault="00E73987" w:rsidP="00A0174B"/>
    <w:sectPr w:rsidR="00E73987" w:rsidSect="0050662C">
      <w:footerReference w:type="default" r:id="rId24"/>
      <w:footerReference w:type="first" r:id="rId25"/>
      <w:pgSz w:w="12240" w:h="15840" w:code="1"/>
      <w:pgMar w:top="1440" w:right="1440" w:bottom="1440" w:left="1440" w:header="360" w:footer="0" w:gutter="0"/>
      <w:cols w:space="720"/>
      <w:docGrid w:linePitch="360"/>
    </w:sectPr>
  </w:body>
</w:document>
</file>

<file path=word/comments.xml><?xml version="1.0" encoding="utf-8"?>
<w:comment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comment w:id="47" w:author="Schutz, Christian (Communication &amp; Media Solutions w" w:date="2012-02-09T11:54:00Z" w:initials="SC(&amp;MSw">
    <w:p w14:paraId="29BA1D1D" w14:textId="77777777" w:rsidR="00E73987" w:rsidRDefault="00E73987">
      <w:pPr>
        <w:pStyle w:val="CommentText"/>
      </w:pPr>
      <w:r>
        <w:rPr>
          <w:rStyle w:val="CommentReference"/>
        </w:rPr>
        <w:annotationRef/>
      </w:r>
      <w:r>
        <w:t>We should a small chapter providing an overview of the purpose of this client API, with some sample code of invocation.</w:t>
      </w:r>
    </w:p>
  </w:comment>
</w:comments>
</file>

<file path=word/commentsExtended.xml><?xml version="1.0" encoding="utf-8"?>
<w15:commentsEx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commentEx w15:paraId="29BA1D1D" w15:done="0"/>
</w15:commentsEx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2342C058" w14:textId="77777777" w:rsidR="00AE5E43" w:rsidRDefault="00AE5E43">
      <w:r>
        <w:separator/>
      </w:r>
    </w:p>
  </w:endnote>
  <w:endnote w:type="continuationSeparator" w:id="0">
    <w:p w14:paraId="02577E7A" w14:textId="77777777" w:rsidR="00AE5E43" w:rsidRDefault="00AE5E4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">
    <w:panose1 w:val="00000000000000000000"/>
    <w:charset w:val="00"/>
    <w:family w:val="roman"/>
    <w:notTrueType/>
    <w:pitch w:val="variable"/>
    <w:sig w:usb0="00000003" w:usb1="00000000" w:usb2="00000000" w:usb3="00000000" w:csb0="00000001" w:csb1="00000000"/>
  </w:font>
  <w:font w:name="Futura Bk">
    <w:panose1 w:val="020B0502020204020303"/>
    <w:charset w:val="00"/>
    <w:family w:val="swiss"/>
    <w:pitch w:val="variable"/>
    <w:sig w:usb0="A00002AF" w:usb1="5000204A" w:usb2="00000000" w:usb3="00000000" w:csb0="0000009F" w:csb1="00000000"/>
    <w:embedRegular r:id="rId1" w:fontKey="{D7178904-AE09-476C-9188-E37BF3A5516B}"/>
    <w:embedBold r:id="rId2" w:fontKey="{87C05172-60C3-4ED5-B78A-B586343F3DCF}"/>
    <w:embedItalic r:id="rId3" w:fontKey="{47E89E80-AE92-442E-A091-ACAB730A0A45}"/>
    <w:embedBoldItalic r:id="rId4" w:fontKey="{5F609A59-F57D-459B-86CF-D95E3168CCC7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  <w:embedRegular r:id="rId5" w:fontKey="{1032AD32-5B10-47A5-8CCB-76546F5AD376}"/>
    <w:embedBold r:id="rId6" w:fontKey="{22D25831-4812-4B8D-A5D8-3506AF22DCB4}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Futura Hv">
    <w:panose1 w:val="020B0702020204020204"/>
    <w:charset w:val="00"/>
    <w:family w:val="swiss"/>
    <w:pitch w:val="variable"/>
    <w:sig w:usb0="A00002AF" w:usb1="5000204A" w:usb2="00000000" w:usb3="00000000" w:csb0="0000009F" w:csb1="00000000"/>
    <w:embedRegular r:id="rId7" w:fontKey="{6062D1A2-0182-449A-9D0B-9130F2FC1295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  <w:embedBold r:id="rId8" w:subsetted="1" w:fontKey="{4EFE6462-DBB1-4DC7-83F6-69E84DB70E6E}"/>
  </w:font>
  <w:font w:name="Futura-Book">
    <w:altName w:val="Courier New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1CFD584" w14:textId="77777777" w:rsidR="00E73987" w:rsidRDefault="00A073BF" w:rsidP="0050662C">
    <w:pPr>
      <w:pStyle w:val="Footer"/>
      <w:pBdr>
        <w:top w:val="single" w:sz="4" w:space="0" w:color="D9D9D9"/>
      </w:pBdr>
      <w:rPr>
        <w:color w:val="7F7F7F"/>
        <w:spacing w:val="60"/>
        <w:lang w:eastAsia="zh-CN"/>
      </w:rPr>
    </w:pPr>
    <w:fldSimple w:instr=" STYLEREF  &quot;Heading 1&quot;  \* MERGEFORMAT ">
      <w:r w:rsidR="004B3AFA">
        <w:rPr>
          <w:noProof/>
        </w:rPr>
        <w:t>Query Quiz for Episode</w:t>
      </w:r>
    </w:fldSimple>
    <w:r w:rsidR="00E73987">
      <w:rPr>
        <w:rFonts w:hint="eastAsia"/>
        <w:sz w:val="16"/>
        <w:lang w:eastAsia="zh-CN"/>
      </w:rPr>
      <w:tab/>
    </w:r>
    <w:r w:rsidR="00E73987">
      <w:rPr>
        <w:rFonts w:hint="eastAsia"/>
        <w:sz w:val="16"/>
        <w:lang w:eastAsia="zh-CN"/>
      </w:rPr>
      <w:tab/>
    </w:r>
    <w:r w:rsidR="00E73987">
      <w:fldChar w:fldCharType="begin"/>
    </w:r>
    <w:r w:rsidR="00E73987">
      <w:instrText xml:space="preserve"> PAGE  \* Arabic  \* MERGEFORMAT </w:instrText>
    </w:r>
    <w:r w:rsidR="00E73987">
      <w:fldChar w:fldCharType="separate"/>
    </w:r>
    <w:r w:rsidR="004B3AFA">
      <w:rPr>
        <w:noProof/>
      </w:rPr>
      <w:t>21</w:t>
    </w:r>
    <w:r w:rsidR="00E73987">
      <w:rPr>
        <w:noProof/>
      </w:rPr>
      <w:fldChar w:fldCharType="end"/>
    </w:r>
    <w:r w:rsidR="00E73987">
      <w:t xml:space="preserve"> | </w:t>
    </w:r>
    <w:r w:rsidR="00E73987">
      <w:rPr>
        <w:color w:val="7F7F7F"/>
        <w:spacing w:val="60"/>
      </w:rPr>
      <w:t>Page</w:t>
    </w:r>
  </w:p>
  <w:p w14:paraId="7D3F1C90" w14:textId="77777777" w:rsidR="00E73987" w:rsidRDefault="00E73987" w:rsidP="0050662C">
    <w:pPr>
      <w:pStyle w:val="Footer"/>
      <w:pBdr>
        <w:top w:val="single" w:sz="4" w:space="0" w:color="D9D9D9"/>
      </w:pBdr>
      <w:jc w:val="right"/>
      <w:rPr>
        <w:color w:val="7F7F7F"/>
        <w:spacing w:val="60"/>
        <w:lang w:eastAsia="zh-CN"/>
      </w:rPr>
    </w:pPr>
  </w:p>
  <w:p w14:paraId="7937CAED" w14:textId="77777777" w:rsidR="00E73987" w:rsidRPr="00C10980" w:rsidRDefault="00E73987" w:rsidP="00716D5B">
    <w:pPr>
      <w:pStyle w:val="Footer"/>
      <w:rPr>
        <w:szCs w:val="20"/>
      </w:rPr>
    </w:pPr>
    <w:r>
      <w:rPr>
        <w:rFonts w:hint="eastAsia"/>
        <w:color w:val="7F7F7F"/>
        <w:spacing w:val="60"/>
        <w:lang w:eastAsia="zh-CN"/>
      </w:rPr>
      <w:tab/>
    </w:r>
    <w:r w:rsidRPr="009E28D7">
      <w:rPr>
        <w:color w:val="A6A6A6"/>
        <w:sz w:val="16"/>
        <w:lang w:eastAsia="zh-CN"/>
      </w:rPr>
      <w:t>Copyright ©</w:t>
    </w:r>
    <w:r w:rsidRPr="009E28D7">
      <w:rPr>
        <w:rFonts w:hint="eastAsia"/>
        <w:color w:val="A6A6A6"/>
        <w:sz w:val="16"/>
        <w:lang w:eastAsia="zh-CN"/>
      </w:rPr>
      <w:t xml:space="preserve"> </w:t>
    </w:r>
    <w:r w:rsidRPr="009E28D7">
      <w:rPr>
        <w:color w:val="A6A6A6"/>
        <w:sz w:val="16"/>
        <w:lang w:eastAsia="zh-CN"/>
      </w:rPr>
      <w:t>20</w:t>
    </w:r>
    <w:r>
      <w:rPr>
        <w:color w:val="A6A6A6"/>
        <w:sz w:val="16"/>
        <w:lang w:eastAsia="zh-CN"/>
      </w:rPr>
      <w:t>10</w:t>
    </w:r>
    <w:r w:rsidRPr="009E28D7">
      <w:rPr>
        <w:color w:val="A6A6A6"/>
        <w:sz w:val="16"/>
        <w:lang w:eastAsia="zh-CN"/>
      </w:rPr>
      <w:t xml:space="preserve"> Hewlett-Packard Company, All Rights Reserved.</w:t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2796722" w14:textId="77777777" w:rsidR="00E73987" w:rsidRDefault="00A073BF" w:rsidP="00E3633F">
    <w:pPr>
      <w:pStyle w:val="Footer"/>
      <w:pBdr>
        <w:top w:val="single" w:sz="4" w:space="1" w:color="D9D9D9"/>
      </w:pBdr>
      <w:rPr>
        <w:color w:val="7F7F7F"/>
        <w:spacing w:val="60"/>
        <w:lang w:eastAsia="zh-CN"/>
      </w:rPr>
    </w:pPr>
    <w:fldSimple w:instr=" STYLEREF  &quot;Heading 1&quot;  \* MERGEFORMAT ">
      <w:r w:rsidR="00E73987">
        <w:rPr>
          <w:noProof/>
        </w:rPr>
        <w:t>Notice</w:t>
      </w:r>
    </w:fldSimple>
    <w:r w:rsidR="00E73987">
      <w:rPr>
        <w:rFonts w:hint="eastAsia"/>
        <w:sz w:val="16"/>
        <w:lang w:eastAsia="zh-CN"/>
      </w:rPr>
      <w:tab/>
    </w:r>
    <w:r w:rsidR="00E73987">
      <w:rPr>
        <w:rFonts w:hint="eastAsia"/>
        <w:sz w:val="16"/>
        <w:lang w:eastAsia="zh-CN"/>
      </w:rPr>
      <w:tab/>
    </w:r>
    <w:r w:rsidR="00E73987">
      <w:fldChar w:fldCharType="begin"/>
    </w:r>
    <w:r w:rsidR="00E73987">
      <w:instrText xml:space="preserve"> PAGE  \* Arabic  \* MERGEFORMAT </w:instrText>
    </w:r>
    <w:r w:rsidR="00E73987">
      <w:fldChar w:fldCharType="separate"/>
    </w:r>
    <w:r w:rsidR="00E73987">
      <w:rPr>
        <w:noProof/>
      </w:rPr>
      <w:t>1</w:t>
    </w:r>
    <w:r w:rsidR="00E73987">
      <w:rPr>
        <w:noProof/>
      </w:rPr>
      <w:fldChar w:fldCharType="end"/>
    </w:r>
    <w:r w:rsidR="00E73987">
      <w:t xml:space="preserve"> | </w:t>
    </w:r>
    <w:r w:rsidR="00E73987">
      <w:rPr>
        <w:color w:val="7F7F7F"/>
        <w:spacing w:val="60"/>
      </w:rPr>
      <w:t>Page</w:t>
    </w:r>
  </w:p>
  <w:p w14:paraId="46765E17" w14:textId="77777777" w:rsidR="00E73987" w:rsidRDefault="00E73987" w:rsidP="00E3633F">
    <w:pPr>
      <w:pStyle w:val="Footer"/>
      <w:pBdr>
        <w:top w:val="single" w:sz="4" w:space="1" w:color="D9D9D9"/>
      </w:pBdr>
      <w:jc w:val="right"/>
      <w:rPr>
        <w:color w:val="7F7F7F"/>
        <w:spacing w:val="60"/>
        <w:lang w:eastAsia="zh-CN"/>
      </w:rPr>
    </w:pPr>
  </w:p>
  <w:p w14:paraId="460470EC" w14:textId="77777777" w:rsidR="00E73987" w:rsidRPr="00C10980" w:rsidRDefault="00E73987" w:rsidP="00E3633F">
    <w:pPr>
      <w:pStyle w:val="Footer"/>
      <w:rPr>
        <w:szCs w:val="20"/>
      </w:rPr>
    </w:pPr>
    <w:r>
      <w:rPr>
        <w:rFonts w:hint="eastAsia"/>
        <w:color w:val="7F7F7F"/>
        <w:spacing w:val="60"/>
        <w:lang w:eastAsia="zh-CN"/>
      </w:rPr>
      <w:tab/>
    </w:r>
    <w:r w:rsidRPr="009E28D7">
      <w:rPr>
        <w:color w:val="A6A6A6"/>
        <w:sz w:val="16"/>
        <w:lang w:eastAsia="zh-CN"/>
      </w:rPr>
      <w:t>Copyright ©</w:t>
    </w:r>
    <w:r w:rsidRPr="009E28D7">
      <w:rPr>
        <w:rFonts w:hint="eastAsia"/>
        <w:color w:val="A6A6A6"/>
        <w:sz w:val="16"/>
        <w:lang w:eastAsia="zh-CN"/>
      </w:rPr>
      <w:t xml:space="preserve"> </w:t>
    </w:r>
    <w:r w:rsidRPr="009E28D7">
      <w:rPr>
        <w:color w:val="A6A6A6"/>
        <w:sz w:val="16"/>
        <w:lang w:eastAsia="zh-CN"/>
      </w:rPr>
      <w:t>20</w:t>
    </w:r>
    <w:r>
      <w:rPr>
        <w:color w:val="A6A6A6"/>
        <w:sz w:val="16"/>
        <w:lang w:eastAsia="zh-CN"/>
      </w:rPr>
      <w:t>10</w:t>
    </w:r>
    <w:r w:rsidRPr="009E28D7">
      <w:rPr>
        <w:color w:val="A6A6A6"/>
        <w:sz w:val="16"/>
        <w:lang w:eastAsia="zh-CN"/>
      </w:rPr>
      <w:t xml:space="preserve"> Hewlett-Packard Company, All Rights Reserved.</w:t>
    </w:r>
  </w:p>
  <w:p w14:paraId="336CDC09" w14:textId="77777777" w:rsidR="00E73987" w:rsidRDefault="00E73987" w:rsidP="00E3633F">
    <w:pPr>
      <w:pStyle w:val="Footer"/>
      <w:rPr>
        <w:szCs w:val="20"/>
      </w:rPr>
    </w:pPr>
  </w:p>
  <w:p w14:paraId="724217FD" w14:textId="77777777" w:rsidR="00E73987" w:rsidRDefault="00E73987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7AB6E150" w14:textId="77777777" w:rsidR="00AE5E43" w:rsidRDefault="00AE5E43">
      <w:r>
        <w:separator/>
      </w:r>
    </w:p>
  </w:footnote>
  <w:footnote w:type="continuationSeparator" w:id="0">
    <w:p w14:paraId="66BA0572" w14:textId="77777777" w:rsidR="00AE5E43" w:rsidRDefault="00AE5E4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FFFFFF88"/>
    <w:multiLevelType w:val="singleLevel"/>
    <w:tmpl w:val="119CED7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">
    <w:nsid w:val="03795777"/>
    <w:multiLevelType w:val="hybridMultilevel"/>
    <w:tmpl w:val="4EC678A8"/>
    <w:lvl w:ilvl="0" w:tplc="75A49642">
      <w:start w:val="1"/>
      <w:numFmt w:val="decimal"/>
      <w:lvlText w:val="%1."/>
      <w:lvlJc w:val="left"/>
      <w:pPr>
        <w:ind w:left="720" w:hanging="360"/>
      </w:pPr>
      <w:rPr>
        <w:rFonts w:hint="eastAsia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ABC0FC5"/>
    <w:multiLevelType w:val="multilevel"/>
    <w:tmpl w:val="61EC242C"/>
    <w:lvl w:ilvl="0">
      <w:start w:val="1"/>
      <w:numFmt w:val="decimal"/>
      <w:pStyle w:val="NumberedHeadingStyleA1"/>
      <w:lvlText w:val="%1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pStyle w:val="NumberedHeadingStyleA2"/>
      <w:lvlText w:val="%1.%2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2">
      <w:start w:val="1"/>
      <w:numFmt w:val="decimal"/>
      <w:pStyle w:val="NumberedHeadingStyleA3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pStyle w:val="NumberedHeadingStyleA4"/>
      <w:lvlText w:val="%1.%2.%3.%4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4">
      <w:start w:val="1"/>
      <w:numFmt w:val="decimal"/>
      <w:pStyle w:val="NumberedHeadingStyleA5"/>
      <w:lvlText w:val="%1.%2.%3.%4.%5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5">
      <w:start w:val="1"/>
      <w:numFmt w:val="decimal"/>
      <w:pStyle w:val="NumberedHeadingStyleA6"/>
      <w:lvlText w:val="%1.%2.%3.%4.%5.%6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6">
      <w:start w:val="1"/>
      <w:numFmt w:val="decimal"/>
      <w:pStyle w:val="NumberedHeadingStyleA7"/>
      <w:lvlText w:val="%1.%2.%3.%4.%5.%6.%7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7">
      <w:start w:val="1"/>
      <w:numFmt w:val="decimal"/>
      <w:pStyle w:val="NumberedHeadingStyleA8"/>
      <w:lvlText w:val="%1.%2.%3.%4.%5.%6.%7.%8"/>
      <w:lvlJc w:val="left"/>
      <w:pPr>
        <w:tabs>
          <w:tab w:val="num" w:pos="1800"/>
        </w:tabs>
        <w:ind w:left="1800" w:hanging="1800"/>
      </w:pPr>
      <w:rPr>
        <w:rFonts w:hint="default"/>
      </w:rPr>
    </w:lvl>
    <w:lvl w:ilvl="8">
      <w:start w:val="1"/>
      <w:numFmt w:val="decimal"/>
      <w:pStyle w:val="NumberedHeadingStyleA9"/>
      <w:lvlText w:val="%1.%2.%3.%4.%5.%6.%7.%8.%9"/>
      <w:lvlJc w:val="left"/>
      <w:pPr>
        <w:tabs>
          <w:tab w:val="num" w:pos="1800"/>
        </w:tabs>
        <w:ind w:left="1800" w:hanging="1800"/>
      </w:pPr>
      <w:rPr>
        <w:rFonts w:hint="default"/>
      </w:rPr>
    </w:lvl>
  </w:abstractNum>
  <w:abstractNum w:abstractNumId="3">
    <w:nsid w:val="0E076337"/>
    <w:multiLevelType w:val="multilevel"/>
    <w:tmpl w:val="C28E4C0C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4">
    <w:nsid w:val="0F55740C"/>
    <w:multiLevelType w:val="hybridMultilevel"/>
    <w:tmpl w:val="5B3A55B0"/>
    <w:lvl w:ilvl="0" w:tplc="96A6CE8E">
      <w:start w:val="1"/>
      <w:numFmt w:val="decimal"/>
      <w:pStyle w:val="Numberedlist1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5">
    <w:nsid w:val="108875C5"/>
    <w:multiLevelType w:val="hybridMultilevel"/>
    <w:tmpl w:val="1CD09D2C"/>
    <w:lvl w:ilvl="0" w:tplc="03FC4762">
      <w:start w:val="1"/>
      <w:numFmt w:val="bullet"/>
      <w:pStyle w:val="Bullet1Single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  <w:color w:val="auto"/>
      </w:rPr>
    </w:lvl>
    <w:lvl w:ilvl="1" w:tplc="CC7C5D44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4EF8F686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F8F80ED4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23108FCE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38685CA6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CFF452D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55482BB0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537C51B2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6">
    <w:nsid w:val="12A27F6F"/>
    <w:multiLevelType w:val="singleLevel"/>
    <w:tmpl w:val="1A14CDDA"/>
    <w:lvl w:ilvl="0">
      <w:start w:val="1"/>
      <w:numFmt w:val="bullet"/>
      <w:pStyle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7">
    <w:nsid w:val="14FA6F88"/>
    <w:multiLevelType w:val="multilevel"/>
    <w:tmpl w:val="48B0D5E8"/>
    <w:lvl w:ilvl="0">
      <w:start w:val="1"/>
      <w:numFmt w:val="decimal"/>
      <w:pStyle w:val="Heading10"/>
      <w:lvlText w:val="%1"/>
      <w:lvlJc w:val="left"/>
      <w:pPr>
        <w:tabs>
          <w:tab w:val="num" w:pos="992"/>
        </w:tabs>
        <w:ind w:left="992" w:hanging="992"/>
      </w:pPr>
      <w:rPr>
        <w:rFonts w:hint="default"/>
      </w:rPr>
    </w:lvl>
    <w:lvl w:ilvl="1">
      <w:start w:val="1"/>
      <w:numFmt w:val="decimal"/>
      <w:pStyle w:val="Heading20"/>
      <w:lvlText w:val="%1.%2"/>
      <w:lvlJc w:val="left"/>
      <w:pPr>
        <w:tabs>
          <w:tab w:val="num" w:pos="992"/>
        </w:tabs>
        <w:ind w:left="992" w:hanging="992"/>
      </w:pPr>
      <w:rPr>
        <w:rFonts w:hint="default"/>
      </w:rPr>
    </w:lvl>
    <w:lvl w:ilvl="2">
      <w:start w:val="1"/>
      <w:numFmt w:val="decimal"/>
      <w:pStyle w:val="Heading30"/>
      <w:lvlText w:val="%1.%2.%3"/>
      <w:lvlJc w:val="left"/>
      <w:pPr>
        <w:tabs>
          <w:tab w:val="num" w:pos="1622"/>
        </w:tabs>
        <w:ind w:left="1622" w:hanging="992"/>
      </w:pPr>
      <w:rPr>
        <w:rFonts w:hint="default"/>
      </w:rPr>
    </w:lvl>
    <w:lvl w:ilvl="3">
      <w:start w:val="1"/>
      <w:numFmt w:val="decimal"/>
      <w:pStyle w:val="Heading40"/>
      <w:lvlText w:val="%1.%2.%3.%4"/>
      <w:lvlJc w:val="left"/>
      <w:pPr>
        <w:tabs>
          <w:tab w:val="num" w:pos="992"/>
        </w:tabs>
        <w:ind w:left="992" w:hanging="992"/>
      </w:pPr>
      <w:rPr>
        <w:rFonts w:hint="default"/>
      </w:rPr>
    </w:lvl>
    <w:lvl w:ilvl="4">
      <w:start w:val="1"/>
      <w:numFmt w:val="decimal"/>
      <w:pStyle w:val="Heading50"/>
      <w:lvlText w:val="%1.%2.%3.%4.%5"/>
      <w:lvlJc w:val="left"/>
      <w:pPr>
        <w:tabs>
          <w:tab w:val="num" w:pos="1418"/>
        </w:tabs>
        <w:ind w:left="1418" w:hanging="1418"/>
      </w:pPr>
      <w:rPr>
        <w:rFonts w:hint="default"/>
      </w:rPr>
    </w:lvl>
    <w:lvl w:ilvl="5">
      <w:start w:val="1"/>
      <w:numFmt w:val="decimal"/>
      <w:pStyle w:val="Heading60"/>
      <w:lvlText w:val="%1.%2.%3.%4.%5.%6"/>
      <w:lvlJc w:val="left"/>
      <w:pPr>
        <w:tabs>
          <w:tab w:val="num" w:pos="2517"/>
        </w:tabs>
        <w:ind w:left="794" w:hanging="794"/>
      </w:pPr>
      <w:rPr>
        <w:rFonts w:hint="default"/>
        <w:b/>
        <w:i/>
        <w:sz w:val="22"/>
      </w:rPr>
    </w:lvl>
    <w:lvl w:ilvl="6">
      <w:start w:val="1"/>
      <w:numFmt w:val="decimal"/>
      <w:pStyle w:val="Heading70"/>
      <w:lvlText w:val="%1.%2.%3.%4.%5.%6.%7"/>
      <w:lvlJc w:val="left"/>
      <w:pPr>
        <w:tabs>
          <w:tab w:val="num" w:pos="1800"/>
        </w:tabs>
        <w:ind w:left="1418" w:hanging="1418"/>
      </w:pPr>
      <w:rPr>
        <w:rFonts w:hint="default"/>
      </w:rPr>
    </w:lvl>
    <w:lvl w:ilvl="7">
      <w:start w:val="1"/>
      <w:numFmt w:val="decimal"/>
      <w:pStyle w:val="Heading80"/>
      <w:lvlText w:val="%1.%2.%3.%4.%5.%6.%7.%8"/>
      <w:lvlJc w:val="left"/>
      <w:pPr>
        <w:tabs>
          <w:tab w:val="num" w:pos="2495"/>
        </w:tabs>
        <w:ind w:left="794" w:hanging="794"/>
      </w:pPr>
      <w:rPr>
        <w:rFonts w:hint="default"/>
      </w:rPr>
    </w:lvl>
    <w:lvl w:ilvl="8">
      <w:start w:val="1"/>
      <w:numFmt w:val="decimal"/>
      <w:pStyle w:val="Heading90"/>
      <w:lvlText w:val="%1.%2.%3.%4.%5.%6.%7.%8.%9"/>
      <w:lvlJc w:val="left"/>
      <w:pPr>
        <w:tabs>
          <w:tab w:val="num" w:pos="2520"/>
        </w:tabs>
        <w:ind w:left="1701" w:hanging="1701"/>
      </w:pPr>
      <w:rPr>
        <w:rFonts w:hint="default"/>
      </w:rPr>
    </w:lvl>
  </w:abstractNum>
  <w:abstractNum w:abstractNumId="8">
    <w:nsid w:val="1553499E"/>
    <w:multiLevelType w:val="hybridMultilevel"/>
    <w:tmpl w:val="F4283764"/>
    <w:lvl w:ilvl="0" w:tplc="EAA6824C">
      <w:start w:val="1"/>
      <w:numFmt w:val="decimal"/>
      <w:lvlText w:val="%1."/>
      <w:lvlJc w:val="left"/>
      <w:pPr>
        <w:ind w:left="720" w:hanging="360"/>
      </w:pPr>
      <w:rPr>
        <w:rFonts w:hint="eastAsia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16957CCF"/>
    <w:multiLevelType w:val="hybridMultilevel"/>
    <w:tmpl w:val="CC1255A2"/>
    <w:lvl w:ilvl="0" w:tplc="97AE5D48">
      <w:start w:val="1"/>
      <w:numFmt w:val="decimal"/>
      <w:lvlText w:val="%1."/>
      <w:lvlJc w:val="left"/>
      <w:pPr>
        <w:ind w:left="720" w:hanging="360"/>
      </w:pPr>
      <w:rPr>
        <w:rFonts w:hint="eastAsia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19C130EB"/>
    <w:multiLevelType w:val="multilevel"/>
    <w:tmpl w:val="0409001F"/>
    <w:styleLink w:val="111111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</w:lvl>
    <w:lvl w:ilvl="2">
      <w:start w:val="1"/>
      <w:numFmt w:val="decimal"/>
      <w:lvlText w:val="%1.%2.%3."/>
      <w:lvlJc w:val="left"/>
      <w:pPr>
        <w:tabs>
          <w:tab w:val="num" w:pos="1800"/>
        </w:tabs>
        <w:ind w:left="1224" w:hanging="504"/>
      </w:pPr>
    </w:lvl>
    <w:lvl w:ilvl="3">
      <w:start w:val="1"/>
      <w:numFmt w:val="decimal"/>
      <w:lvlText w:val="%1.%2.%3.%4."/>
      <w:lvlJc w:val="left"/>
      <w:pPr>
        <w:tabs>
          <w:tab w:val="num" w:pos="2520"/>
        </w:tabs>
        <w:ind w:left="1728" w:hanging="648"/>
      </w:pPr>
    </w:lvl>
    <w:lvl w:ilvl="4">
      <w:start w:val="1"/>
      <w:numFmt w:val="decimal"/>
      <w:lvlText w:val="%1.%2.%3.%4.%5."/>
      <w:lvlJc w:val="left"/>
      <w:pPr>
        <w:tabs>
          <w:tab w:val="num" w:pos="3240"/>
        </w:tabs>
        <w:ind w:left="2232" w:hanging="792"/>
      </w:pPr>
    </w:lvl>
    <w:lvl w:ilvl="5">
      <w:start w:val="1"/>
      <w:numFmt w:val="decimal"/>
      <w:lvlText w:val="%1.%2.%3.%4.%5.%6."/>
      <w:lvlJc w:val="left"/>
      <w:pPr>
        <w:tabs>
          <w:tab w:val="num" w:pos="3960"/>
        </w:tabs>
        <w:ind w:left="2736" w:hanging="936"/>
      </w:pPr>
    </w:lvl>
    <w:lvl w:ilvl="6">
      <w:start w:val="1"/>
      <w:numFmt w:val="decimal"/>
      <w:lvlText w:val="%1.%2.%3.%4.%5.%6.%7."/>
      <w:lvlJc w:val="left"/>
      <w:pPr>
        <w:tabs>
          <w:tab w:val="num" w:pos="4680"/>
        </w:tabs>
        <w:ind w:left="3240" w:hanging="1080"/>
      </w:pPr>
    </w:lvl>
    <w:lvl w:ilvl="7">
      <w:start w:val="1"/>
      <w:numFmt w:val="decimal"/>
      <w:lvlText w:val="%1.%2.%3.%4.%5.%6.%7.%8."/>
      <w:lvlJc w:val="left"/>
      <w:pPr>
        <w:tabs>
          <w:tab w:val="num" w:pos="5400"/>
        </w:tabs>
        <w:ind w:left="3744" w:hanging="1224"/>
      </w:pPr>
    </w:lvl>
    <w:lvl w:ilvl="8">
      <w:start w:val="1"/>
      <w:numFmt w:val="decimal"/>
      <w:lvlText w:val="%1.%2.%3.%4.%5.%6.%7.%8.%9."/>
      <w:lvlJc w:val="left"/>
      <w:pPr>
        <w:tabs>
          <w:tab w:val="num" w:pos="6120"/>
        </w:tabs>
        <w:ind w:left="4320" w:hanging="1440"/>
      </w:pPr>
    </w:lvl>
  </w:abstractNum>
  <w:abstractNum w:abstractNumId="11">
    <w:nsid w:val="1E3055B5"/>
    <w:multiLevelType w:val="hybridMultilevel"/>
    <w:tmpl w:val="A5AAD5A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1EA300EC"/>
    <w:multiLevelType w:val="hybridMultilevel"/>
    <w:tmpl w:val="1730089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224E48FE"/>
    <w:multiLevelType w:val="hybridMultilevel"/>
    <w:tmpl w:val="47F6306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">
    <w:nsid w:val="260E1F33"/>
    <w:multiLevelType w:val="hybridMultilevel"/>
    <w:tmpl w:val="148EE8C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26136F31"/>
    <w:multiLevelType w:val="multilevel"/>
    <w:tmpl w:val="7B341F2E"/>
    <w:lvl w:ilvl="0">
      <w:start w:val="1"/>
      <w:numFmt w:val="decimal"/>
      <w:pStyle w:val="Figure"/>
      <w:lvlText w:val="FIGURE %1."/>
      <w:lvlJc w:val="left"/>
      <w:pPr>
        <w:tabs>
          <w:tab w:val="num" w:pos="2700"/>
        </w:tabs>
        <w:ind w:left="2700" w:hanging="2700"/>
      </w:pPr>
      <w:rPr>
        <w:rFonts w:ascii="Times" w:hAnsi="Times" w:hint="default"/>
        <w:b/>
        <w:i w:val="0"/>
      </w:rPr>
    </w:lvl>
    <w:lvl w:ilvl="1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6">
    <w:nsid w:val="2D457DF5"/>
    <w:multiLevelType w:val="hybridMultilevel"/>
    <w:tmpl w:val="4EC678A8"/>
    <w:lvl w:ilvl="0" w:tplc="75A49642">
      <w:start w:val="1"/>
      <w:numFmt w:val="decimal"/>
      <w:lvlText w:val="%1."/>
      <w:lvlJc w:val="left"/>
      <w:pPr>
        <w:ind w:left="720" w:hanging="360"/>
      </w:pPr>
      <w:rPr>
        <w:rFonts w:hint="eastAsia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35E70B50"/>
    <w:multiLevelType w:val="hybridMultilevel"/>
    <w:tmpl w:val="62F4914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36940BD8"/>
    <w:multiLevelType w:val="hybridMultilevel"/>
    <w:tmpl w:val="7A92DA18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9">
    <w:nsid w:val="3746462F"/>
    <w:multiLevelType w:val="multilevel"/>
    <w:tmpl w:val="23B4056C"/>
    <w:lvl w:ilvl="0">
      <w:start w:val="1"/>
      <w:numFmt w:val="decimal"/>
      <w:pStyle w:val="NumberedHeadingStyleB1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lowerLetter"/>
      <w:pStyle w:val="NumberedHeadingStyleB2"/>
      <w:lvlText w:val="%2)"/>
      <w:lvlJc w:val="left"/>
      <w:pPr>
        <w:tabs>
          <w:tab w:val="num" w:pos="360"/>
        </w:tabs>
        <w:ind w:left="360" w:hanging="360"/>
      </w:pPr>
    </w:lvl>
    <w:lvl w:ilvl="2">
      <w:start w:val="1"/>
      <w:numFmt w:val="lowerRoman"/>
      <w:pStyle w:val="NumberedHeadingStyleB3"/>
      <w:lvlText w:val="%3)"/>
      <w:lvlJc w:val="left"/>
      <w:pPr>
        <w:tabs>
          <w:tab w:val="num" w:pos="720"/>
        </w:tabs>
        <w:ind w:left="360" w:hanging="360"/>
      </w:pPr>
    </w:lvl>
    <w:lvl w:ilvl="3">
      <w:start w:val="1"/>
      <w:numFmt w:val="none"/>
      <w:lvlText w:val=""/>
      <w:lvlJc w:val="left"/>
      <w:pPr>
        <w:tabs>
          <w:tab w:val="num" w:pos="1440"/>
        </w:tabs>
        <w:ind w:left="1440" w:hanging="360"/>
      </w:pPr>
    </w:lvl>
    <w:lvl w:ilvl="4">
      <w:start w:val="1"/>
      <w:numFmt w:val="none"/>
      <w:lvlText w:val=""/>
      <w:lvlJc w:val="left"/>
      <w:pPr>
        <w:tabs>
          <w:tab w:val="num" w:pos="1800"/>
        </w:tabs>
        <w:ind w:left="1800" w:hanging="360"/>
      </w:pPr>
    </w:lvl>
    <w:lvl w:ilvl="5">
      <w:start w:val="1"/>
      <w:numFmt w:val="none"/>
      <w:lvlText w:val=""/>
      <w:lvlJc w:val="left"/>
      <w:pPr>
        <w:tabs>
          <w:tab w:val="num" w:pos="2160"/>
        </w:tabs>
        <w:ind w:left="2160" w:hanging="360"/>
      </w:pPr>
    </w:lvl>
    <w:lvl w:ilvl="6">
      <w:start w:val="1"/>
      <w:numFmt w:val="none"/>
      <w:lvlText w:val=""/>
      <w:lvlJc w:val="left"/>
      <w:pPr>
        <w:tabs>
          <w:tab w:val="num" w:pos="2520"/>
        </w:tabs>
        <w:ind w:left="2520" w:hanging="360"/>
      </w:pPr>
    </w:lvl>
    <w:lvl w:ilvl="7">
      <w:start w:val="1"/>
      <w:numFmt w:val="none"/>
      <w:lvlText w:val=""/>
      <w:lvlJc w:val="left"/>
      <w:pPr>
        <w:tabs>
          <w:tab w:val="num" w:pos="2880"/>
        </w:tabs>
        <w:ind w:left="2880" w:hanging="360"/>
      </w:pPr>
    </w:lvl>
    <w:lvl w:ilvl="8">
      <w:start w:val="1"/>
      <w:numFmt w:val="none"/>
      <w:lvlText w:val=""/>
      <w:lvlJc w:val="left"/>
      <w:pPr>
        <w:tabs>
          <w:tab w:val="num" w:pos="3240"/>
        </w:tabs>
        <w:ind w:left="3240" w:hanging="360"/>
      </w:pPr>
    </w:lvl>
  </w:abstractNum>
  <w:abstractNum w:abstractNumId="20">
    <w:nsid w:val="3AED6728"/>
    <w:multiLevelType w:val="hybridMultilevel"/>
    <w:tmpl w:val="5CD60472"/>
    <w:lvl w:ilvl="0" w:tplc="FAECDD56">
      <w:start w:val="1"/>
      <w:numFmt w:val="decimal"/>
      <w:pStyle w:val="Orderedlist"/>
      <w:lvlText w:val="%1."/>
      <w:lvlJc w:val="left"/>
      <w:pPr>
        <w:ind w:left="720" w:hanging="360"/>
      </w:pPr>
    </w:lvl>
    <w:lvl w:ilvl="1" w:tplc="04090019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09001B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0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0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0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0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>
    <w:nsid w:val="3E452EDE"/>
    <w:multiLevelType w:val="singleLevel"/>
    <w:tmpl w:val="293C69B4"/>
    <w:lvl w:ilvl="0">
      <w:start w:val="1"/>
      <w:numFmt w:val="bullet"/>
      <w:pStyle w:val="Bulletwithtex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b w:val="0"/>
        <w:i w:val="0"/>
        <w:sz w:val="20"/>
      </w:rPr>
    </w:lvl>
  </w:abstractNum>
  <w:abstractNum w:abstractNumId="22">
    <w:nsid w:val="3FB71F60"/>
    <w:multiLevelType w:val="hybridMultilevel"/>
    <w:tmpl w:val="57A81D1C"/>
    <w:lvl w:ilvl="0" w:tplc="04090001">
      <w:start w:val="1"/>
      <w:numFmt w:val="bullet"/>
      <w:pStyle w:val="HPBullet10pt"/>
      <w:lvlText w:val=""/>
      <w:lvlJc w:val="left"/>
      <w:pPr>
        <w:tabs>
          <w:tab w:val="num" w:pos="360"/>
        </w:tabs>
        <w:ind w:left="187" w:hanging="187"/>
      </w:pPr>
      <w:rPr>
        <w:rFonts w:ascii="Symbol" w:hAnsi="Symbol" w:hint="default"/>
        <w:spacing w:val="0"/>
        <w:w w:val="100"/>
        <w:kern w:val="20"/>
        <w:position w:val="0"/>
        <w:sz w:val="20"/>
      </w:rPr>
    </w:lvl>
    <w:lvl w:ilvl="1" w:tplc="040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pacing w:val="0"/>
        <w:w w:val="100"/>
        <w:kern w:val="20"/>
        <w:position w:val="0"/>
        <w:sz w:val="20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3">
    <w:nsid w:val="40356735"/>
    <w:multiLevelType w:val="hybridMultilevel"/>
    <w:tmpl w:val="46EE7A62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4">
    <w:nsid w:val="47252629"/>
    <w:multiLevelType w:val="hybridMultilevel"/>
    <w:tmpl w:val="8D1E419C"/>
    <w:lvl w:ilvl="0" w:tplc="FF38B9AC">
      <w:numFmt w:val="bullet"/>
      <w:pStyle w:val="HPEndashbullets10pt"/>
      <w:lvlText w:val="–"/>
      <w:lvlJc w:val="left"/>
      <w:pPr>
        <w:tabs>
          <w:tab w:val="num" w:pos="547"/>
        </w:tabs>
        <w:ind w:left="547" w:hanging="360"/>
      </w:pPr>
      <w:rPr>
        <w:rFonts w:ascii="Futura Bk" w:eastAsia="Times New Roman" w:hAnsi="Futura Bk" w:cs="Times New Roman" w:hint="default"/>
      </w:rPr>
    </w:lvl>
    <w:lvl w:ilvl="1" w:tplc="739ED6B2">
      <w:start w:val="1"/>
      <w:numFmt w:val="bullet"/>
      <w:lvlText w:val="o"/>
      <w:lvlJc w:val="left"/>
      <w:pPr>
        <w:tabs>
          <w:tab w:val="num" w:pos="3780"/>
        </w:tabs>
        <w:ind w:left="3780" w:hanging="360"/>
      </w:pPr>
      <w:rPr>
        <w:rFonts w:ascii="Courier New" w:hAnsi="Courier New" w:hint="default"/>
      </w:rPr>
    </w:lvl>
    <w:lvl w:ilvl="2" w:tplc="1450AB90" w:tentative="1">
      <w:start w:val="1"/>
      <w:numFmt w:val="bullet"/>
      <w:lvlText w:val=""/>
      <w:lvlJc w:val="left"/>
      <w:pPr>
        <w:tabs>
          <w:tab w:val="num" w:pos="4500"/>
        </w:tabs>
        <w:ind w:left="4500" w:hanging="360"/>
      </w:pPr>
      <w:rPr>
        <w:rFonts w:ascii="Wingdings" w:hAnsi="Wingdings" w:hint="default"/>
      </w:rPr>
    </w:lvl>
    <w:lvl w:ilvl="3" w:tplc="202A3E8E">
      <w:start w:val="1"/>
      <w:numFmt w:val="bullet"/>
      <w:lvlText w:val=""/>
      <w:lvlJc w:val="left"/>
      <w:pPr>
        <w:tabs>
          <w:tab w:val="num" w:pos="5220"/>
        </w:tabs>
        <w:ind w:left="5220" w:hanging="360"/>
      </w:pPr>
      <w:rPr>
        <w:rFonts w:ascii="Symbol" w:hAnsi="Symbol" w:hint="default"/>
      </w:rPr>
    </w:lvl>
    <w:lvl w:ilvl="4" w:tplc="54B05348" w:tentative="1">
      <w:start w:val="1"/>
      <w:numFmt w:val="bullet"/>
      <w:lvlText w:val="o"/>
      <w:lvlJc w:val="left"/>
      <w:pPr>
        <w:tabs>
          <w:tab w:val="num" w:pos="5940"/>
        </w:tabs>
        <w:ind w:left="5940" w:hanging="360"/>
      </w:pPr>
      <w:rPr>
        <w:rFonts w:ascii="Courier New" w:hAnsi="Courier New" w:hint="default"/>
      </w:rPr>
    </w:lvl>
    <w:lvl w:ilvl="5" w:tplc="66FC32BA" w:tentative="1">
      <w:start w:val="1"/>
      <w:numFmt w:val="bullet"/>
      <w:lvlText w:val=""/>
      <w:lvlJc w:val="left"/>
      <w:pPr>
        <w:tabs>
          <w:tab w:val="num" w:pos="6660"/>
        </w:tabs>
        <w:ind w:left="6660" w:hanging="360"/>
      </w:pPr>
      <w:rPr>
        <w:rFonts w:ascii="Wingdings" w:hAnsi="Wingdings" w:hint="default"/>
      </w:rPr>
    </w:lvl>
    <w:lvl w:ilvl="6" w:tplc="9222AE58" w:tentative="1">
      <w:start w:val="1"/>
      <w:numFmt w:val="bullet"/>
      <w:lvlText w:val=""/>
      <w:lvlJc w:val="left"/>
      <w:pPr>
        <w:tabs>
          <w:tab w:val="num" w:pos="7380"/>
        </w:tabs>
        <w:ind w:left="7380" w:hanging="360"/>
      </w:pPr>
      <w:rPr>
        <w:rFonts w:ascii="Symbol" w:hAnsi="Symbol" w:hint="default"/>
      </w:rPr>
    </w:lvl>
    <w:lvl w:ilvl="7" w:tplc="E308606E" w:tentative="1">
      <w:start w:val="1"/>
      <w:numFmt w:val="bullet"/>
      <w:lvlText w:val="o"/>
      <w:lvlJc w:val="left"/>
      <w:pPr>
        <w:tabs>
          <w:tab w:val="num" w:pos="8100"/>
        </w:tabs>
        <w:ind w:left="8100" w:hanging="360"/>
      </w:pPr>
      <w:rPr>
        <w:rFonts w:ascii="Courier New" w:hAnsi="Courier New" w:hint="default"/>
      </w:rPr>
    </w:lvl>
    <w:lvl w:ilvl="8" w:tplc="AF7A613C" w:tentative="1">
      <w:start w:val="1"/>
      <w:numFmt w:val="bullet"/>
      <w:lvlText w:val=""/>
      <w:lvlJc w:val="left"/>
      <w:pPr>
        <w:tabs>
          <w:tab w:val="num" w:pos="8820"/>
        </w:tabs>
        <w:ind w:left="8820" w:hanging="360"/>
      </w:pPr>
      <w:rPr>
        <w:rFonts w:ascii="Wingdings" w:hAnsi="Wingdings" w:hint="default"/>
      </w:rPr>
    </w:lvl>
  </w:abstractNum>
  <w:abstractNum w:abstractNumId="25">
    <w:nsid w:val="4B4A1664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6">
    <w:nsid w:val="4DAC0D8E"/>
    <w:multiLevelType w:val="hybridMultilevel"/>
    <w:tmpl w:val="FBC677C8"/>
    <w:lvl w:ilvl="0" w:tplc="04090001">
      <w:start w:val="1"/>
      <w:numFmt w:val="bullet"/>
      <w:pStyle w:val="Bullet1Double"/>
      <w:lvlText w:val=""/>
      <w:lvlJc w:val="left"/>
      <w:pPr>
        <w:tabs>
          <w:tab w:val="num" w:pos="360"/>
        </w:tabs>
        <w:ind w:left="230" w:hanging="230"/>
      </w:pPr>
      <w:rPr>
        <w:rFonts w:ascii="Symbol" w:hAnsi="Symbol" w:hint="default"/>
        <w:color w:val="auto"/>
      </w:rPr>
    </w:lvl>
    <w:lvl w:ilvl="1" w:tplc="04090003">
      <w:start w:val="1"/>
      <w:numFmt w:val="bullet"/>
      <w:lvlText w:val="o"/>
      <w:lvlJc w:val="left"/>
      <w:pPr>
        <w:tabs>
          <w:tab w:val="num" w:pos="3744"/>
        </w:tabs>
        <w:ind w:left="3744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4464"/>
        </w:tabs>
        <w:ind w:left="446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5184"/>
        </w:tabs>
        <w:ind w:left="518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5904"/>
        </w:tabs>
        <w:ind w:left="5904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6624"/>
        </w:tabs>
        <w:ind w:left="662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7344"/>
        </w:tabs>
        <w:ind w:left="734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8064"/>
        </w:tabs>
        <w:ind w:left="8064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8784"/>
        </w:tabs>
        <w:ind w:left="8784" w:hanging="360"/>
      </w:pPr>
      <w:rPr>
        <w:rFonts w:ascii="Wingdings" w:hAnsi="Wingdings" w:hint="default"/>
      </w:rPr>
    </w:lvl>
  </w:abstractNum>
  <w:abstractNum w:abstractNumId="27">
    <w:nsid w:val="506A3F99"/>
    <w:multiLevelType w:val="hybridMultilevel"/>
    <w:tmpl w:val="24ECD71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>
    <w:nsid w:val="53A10FB5"/>
    <w:multiLevelType w:val="hybridMultilevel"/>
    <w:tmpl w:val="F8A463B6"/>
    <w:lvl w:ilvl="0" w:tplc="04090001">
      <w:start w:val="1"/>
      <w:numFmt w:val="decimal"/>
      <w:pStyle w:val="HPNumberedlist"/>
      <w:lvlText w:val="%1."/>
      <w:lvlJc w:val="left"/>
      <w:pPr>
        <w:tabs>
          <w:tab w:val="num" w:pos="360"/>
        </w:tabs>
        <w:ind w:left="187" w:hanging="187"/>
      </w:pPr>
      <w:rPr>
        <w:rFonts w:ascii="Futura Bk" w:hAnsi="Futura Bk" w:hint="default"/>
        <w:sz w:val="18"/>
      </w:rPr>
    </w:lvl>
    <w:lvl w:ilvl="1" w:tplc="04090003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090005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1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03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05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1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03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05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9">
    <w:nsid w:val="5819766E"/>
    <w:multiLevelType w:val="hybridMultilevel"/>
    <w:tmpl w:val="5CFA753E"/>
    <w:lvl w:ilvl="0" w:tplc="04090001">
      <w:start w:val="1"/>
      <w:numFmt w:val="bullet"/>
      <w:lvlText w:val=""/>
      <w:lvlJc w:val="left"/>
      <w:pPr>
        <w:ind w:left="93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65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37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9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1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3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5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7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96" w:hanging="360"/>
      </w:pPr>
      <w:rPr>
        <w:rFonts w:ascii="Wingdings" w:hAnsi="Wingdings" w:hint="default"/>
      </w:rPr>
    </w:lvl>
  </w:abstractNum>
  <w:abstractNum w:abstractNumId="30">
    <w:nsid w:val="582F4130"/>
    <w:multiLevelType w:val="singleLevel"/>
    <w:tmpl w:val="D6947B42"/>
    <w:lvl w:ilvl="0">
      <w:start w:val="1"/>
      <w:numFmt w:val="bullet"/>
      <w:pStyle w:val="Bulletwithtext1"/>
      <w:lvlText w:val="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  <w:b w:val="0"/>
        <w:i w:val="0"/>
        <w:sz w:val="16"/>
      </w:rPr>
    </w:lvl>
  </w:abstractNum>
  <w:abstractNum w:abstractNumId="31">
    <w:nsid w:val="5C3930A1"/>
    <w:multiLevelType w:val="hybridMultilevel"/>
    <w:tmpl w:val="2FC278D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>
    <w:nsid w:val="5E8F6D8E"/>
    <w:multiLevelType w:val="hybridMultilevel"/>
    <w:tmpl w:val="2530F43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3">
    <w:nsid w:val="61B0732B"/>
    <w:multiLevelType w:val="hybridMultilevel"/>
    <w:tmpl w:val="510E08A0"/>
    <w:lvl w:ilvl="0" w:tplc="04090001">
      <w:start w:val="1"/>
      <w:numFmt w:val="none"/>
      <w:pStyle w:val="Note"/>
      <w:lvlText w:val="Note : "/>
      <w:lvlJc w:val="left"/>
      <w:pPr>
        <w:tabs>
          <w:tab w:val="num" w:pos="6494"/>
        </w:tabs>
        <w:ind w:left="6134" w:hanging="360"/>
      </w:pPr>
      <w:rPr>
        <w:rFonts w:ascii="Arial" w:hAnsi="Arial" w:hint="default"/>
        <w:b/>
        <w:i w:val="0"/>
      </w:rPr>
    </w:lvl>
    <w:lvl w:ilvl="1" w:tplc="04090019">
      <w:numFmt w:val="bullet"/>
      <w:lvlText w:val="-"/>
      <w:lvlJc w:val="left"/>
      <w:pPr>
        <w:tabs>
          <w:tab w:val="num" w:pos="4147"/>
        </w:tabs>
        <w:ind w:left="4147" w:hanging="360"/>
      </w:pPr>
      <w:rPr>
        <w:rFonts w:ascii="Times New Roman" w:eastAsia="Times New Roman" w:hAnsi="Times New Roman" w:cs="Times New Roman" w:hint="default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4867"/>
        </w:tabs>
        <w:ind w:left="4867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5587"/>
        </w:tabs>
        <w:ind w:left="5587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6307"/>
        </w:tabs>
        <w:ind w:left="6307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7027"/>
        </w:tabs>
        <w:ind w:left="7027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7747"/>
        </w:tabs>
        <w:ind w:left="7747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8467"/>
        </w:tabs>
        <w:ind w:left="8467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9187"/>
        </w:tabs>
        <w:ind w:left="9187" w:hanging="180"/>
      </w:pPr>
    </w:lvl>
  </w:abstractNum>
  <w:abstractNum w:abstractNumId="34">
    <w:nsid w:val="63075CD5"/>
    <w:multiLevelType w:val="singleLevel"/>
    <w:tmpl w:val="94A63540"/>
    <w:lvl w:ilvl="0">
      <w:start w:val="1"/>
      <w:numFmt w:val="bullet"/>
      <w:pStyle w:val="Bulletwithtext4"/>
      <w:lvlText w:val="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b w:val="0"/>
        <w:i w:val="0"/>
        <w:sz w:val="12"/>
      </w:rPr>
    </w:lvl>
  </w:abstractNum>
  <w:abstractNum w:abstractNumId="35">
    <w:nsid w:val="65F41BF3"/>
    <w:multiLevelType w:val="hybridMultilevel"/>
    <w:tmpl w:val="CD12AEEA"/>
    <w:lvl w:ilvl="0" w:tplc="04090001">
      <w:start w:val="1"/>
      <w:numFmt w:val="none"/>
      <w:pStyle w:val="zAlertTableCaution"/>
      <w:lvlText w:val="CAUTION: "/>
      <w:lvlJc w:val="left"/>
      <w:pPr>
        <w:tabs>
          <w:tab w:val="num" w:pos="0"/>
        </w:tabs>
        <w:ind w:left="0" w:firstLine="0"/>
      </w:pPr>
      <w:rPr>
        <w:rFonts w:ascii="Arial" w:hAnsi="Arial" w:cs="Arial" w:hint="default"/>
        <w:b/>
        <w:bCs w:val="0"/>
        <w:i w:val="0"/>
        <w:iCs w:val="0"/>
        <w:caps w:val="0"/>
        <w:strike w:val="0"/>
        <w:dstrike w:val="0"/>
        <w:outline w:val="0"/>
        <w:shadow w:val="0"/>
        <w:emboss w:val="0"/>
        <w:imprint w:val="0"/>
        <w:vanish w:val="0"/>
        <w:color w:val="003366"/>
        <w:sz w:val="18"/>
        <w:szCs w:val="18"/>
        <w:vertAlign w:val="baseline"/>
      </w:rPr>
    </w:lvl>
    <w:lvl w:ilvl="1" w:tplc="04090003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color w:val="003366"/>
      </w:rPr>
    </w:lvl>
    <w:lvl w:ilvl="2" w:tplc="04090005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color w:val="003366"/>
      </w:rPr>
    </w:lvl>
    <w:lvl w:ilvl="3" w:tplc="0409000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color w:val="003366"/>
      </w:rPr>
    </w:lvl>
    <w:lvl w:ilvl="4" w:tplc="04090003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color w:val="003366"/>
      </w:rPr>
    </w:lvl>
    <w:lvl w:ilvl="5" w:tplc="0409000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color w:val="003366"/>
      </w:rPr>
    </w:lvl>
    <w:lvl w:ilvl="6" w:tplc="0409000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color w:val="auto"/>
      </w:rPr>
    </w:lvl>
    <w:lvl w:ilvl="7" w:tplc="04090003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05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6">
    <w:nsid w:val="67503D4F"/>
    <w:multiLevelType w:val="hybridMultilevel"/>
    <w:tmpl w:val="CC1255A2"/>
    <w:lvl w:ilvl="0" w:tplc="97AE5D48">
      <w:start w:val="1"/>
      <w:numFmt w:val="decimal"/>
      <w:lvlText w:val="%1."/>
      <w:lvlJc w:val="left"/>
      <w:pPr>
        <w:ind w:left="720" w:hanging="360"/>
      </w:pPr>
      <w:rPr>
        <w:rFonts w:hint="eastAsia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>
    <w:nsid w:val="67DE6F90"/>
    <w:multiLevelType w:val="singleLevel"/>
    <w:tmpl w:val="1E88CE50"/>
    <w:lvl w:ilvl="0">
      <w:start w:val="1"/>
      <w:numFmt w:val="bullet"/>
      <w:pStyle w:val="Bulletwithtext3"/>
      <w:lvlText w:val="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b w:val="0"/>
        <w:i w:val="0"/>
        <w:sz w:val="24"/>
      </w:rPr>
    </w:lvl>
  </w:abstractNum>
  <w:abstractNum w:abstractNumId="38">
    <w:nsid w:val="68804DFB"/>
    <w:multiLevelType w:val="multilevel"/>
    <w:tmpl w:val="B70005BA"/>
    <w:lvl w:ilvl="0">
      <w:start w:val="1"/>
      <w:numFmt w:val="decimal"/>
      <w:pStyle w:val="Numberedlist21"/>
      <w:lvlText w:val="%1."/>
      <w:lvlJc w:val="left"/>
      <w:pPr>
        <w:tabs>
          <w:tab w:val="num" w:pos="360"/>
        </w:tabs>
        <w:ind w:left="360" w:hanging="360"/>
      </w:pPr>
      <w:rPr>
        <w:rFonts w:hint="default"/>
        <w:lang w:val="en-GB"/>
      </w:rPr>
    </w:lvl>
    <w:lvl w:ilvl="1">
      <w:start w:val="1"/>
      <w:numFmt w:val="decimal"/>
      <w:pStyle w:val="Numberedlist22"/>
      <w:lvlText w:val="%1.%2."/>
      <w:lvlJc w:val="left"/>
      <w:pPr>
        <w:tabs>
          <w:tab w:val="num" w:pos="1080"/>
        </w:tabs>
        <w:ind w:left="720" w:hanging="360"/>
      </w:pPr>
      <w:rPr>
        <w:rFonts w:hint="default"/>
      </w:rPr>
    </w:lvl>
    <w:lvl w:ilvl="2">
      <w:start w:val="1"/>
      <w:numFmt w:val="decimal"/>
      <w:pStyle w:val="Numberedlist23"/>
      <w:lvlText w:val="%1.%2.%3."/>
      <w:lvlJc w:val="left"/>
      <w:pPr>
        <w:tabs>
          <w:tab w:val="num" w:pos="1440"/>
        </w:tabs>
        <w:ind w:left="1080" w:hanging="360"/>
      </w:pPr>
      <w:rPr>
        <w:rFonts w:hint="default"/>
      </w:rPr>
    </w:lvl>
    <w:lvl w:ilvl="3">
      <w:start w:val="1"/>
      <w:numFmt w:val="decimal"/>
      <w:pStyle w:val="Numberedlist24"/>
      <w:lvlText w:val="%1.%2.%3.%4."/>
      <w:lvlJc w:val="left"/>
      <w:pPr>
        <w:tabs>
          <w:tab w:val="num" w:pos="2160"/>
        </w:tabs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  <w:rPr>
        <w:rFonts w:hint="default"/>
      </w:rPr>
    </w:lvl>
  </w:abstractNum>
  <w:abstractNum w:abstractNumId="39">
    <w:nsid w:val="6D4B238B"/>
    <w:multiLevelType w:val="singleLevel"/>
    <w:tmpl w:val="3086DEE0"/>
    <w:lvl w:ilvl="0">
      <w:start w:val="1"/>
      <w:numFmt w:val="bullet"/>
      <w:pStyle w:val="Bulletwithtext5"/>
      <w:lvlText w:val="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b w:val="0"/>
        <w:i w:val="0"/>
        <w:sz w:val="16"/>
      </w:rPr>
    </w:lvl>
  </w:abstractNum>
  <w:abstractNum w:abstractNumId="40">
    <w:nsid w:val="746633AC"/>
    <w:multiLevelType w:val="multilevel"/>
    <w:tmpl w:val="1B6677A0"/>
    <w:lvl w:ilvl="0">
      <w:start w:val="1"/>
      <w:numFmt w:val="bullet"/>
      <w:pStyle w:val="HP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1">
    <w:nsid w:val="7A3A4F34"/>
    <w:multiLevelType w:val="multilevel"/>
    <w:tmpl w:val="1D34D728"/>
    <w:lvl w:ilvl="0">
      <w:start w:val="1"/>
      <w:numFmt w:val="decimal"/>
      <w:pStyle w:val="1HPHeading"/>
      <w:lvlText w:val="%1"/>
      <w:lvlJc w:val="left"/>
      <w:pPr>
        <w:tabs>
          <w:tab w:val="num" w:pos="1134"/>
        </w:tabs>
        <w:ind w:left="1134" w:hanging="1134"/>
      </w:pPr>
      <w:rPr>
        <w:rFonts w:hint="default"/>
      </w:rPr>
    </w:lvl>
    <w:lvl w:ilvl="1">
      <w:start w:val="1"/>
      <w:numFmt w:val="decimal"/>
      <w:pStyle w:val="11HPSubHeading"/>
      <w:lvlText w:val="%1.%2"/>
      <w:lvlJc w:val="left"/>
      <w:pPr>
        <w:tabs>
          <w:tab w:val="num" w:pos="1134"/>
        </w:tabs>
        <w:ind w:left="1134" w:hanging="1134"/>
      </w:pPr>
      <w:rPr>
        <w:rFonts w:hint="default"/>
      </w:rPr>
    </w:lvl>
    <w:lvl w:ilvl="2">
      <w:start w:val="1"/>
      <w:numFmt w:val="decimal"/>
      <w:pStyle w:val="111HPSubSection"/>
      <w:lvlText w:val="%1.%2.%3"/>
      <w:lvlJc w:val="left"/>
      <w:pPr>
        <w:tabs>
          <w:tab w:val="num" w:pos="1134"/>
        </w:tabs>
        <w:ind w:left="1134" w:hanging="1134"/>
      </w:pPr>
      <w:rPr>
        <w:rFonts w:hint="default"/>
      </w:rPr>
    </w:lvl>
    <w:lvl w:ilvl="3">
      <w:start w:val="1"/>
      <w:numFmt w:val="decimal"/>
      <w:pStyle w:val="1111HPSubsectiondetail"/>
      <w:lvlText w:val="%1.%2.%3.%4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42">
    <w:nsid w:val="7D8C24C0"/>
    <w:multiLevelType w:val="hybridMultilevel"/>
    <w:tmpl w:val="0E680D8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4"/>
  </w:num>
  <w:num w:numId="2">
    <w:abstractNumId w:val="28"/>
  </w:num>
  <w:num w:numId="3">
    <w:abstractNumId w:val="22"/>
  </w:num>
  <w:num w:numId="4">
    <w:abstractNumId w:val="15"/>
  </w:num>
  <w:num w:numId="5">
    <w:abstractNumId w:val="6"/>
  </w:num>
  <w:num w:numId="6">
    <w:abstractNumId w:val="33"/>
  </w:num>
  <w:num w:numId="7">
    <w:abstractNumId w:val="41"/>
  </w:num>
  <w:num w:numId="8">
    <w:abstractNumId w:val="5"/>
  </w:num>
  <w:num w:numId="9">
    <w:abstractNumId w:val="26"/>
  </w:num>
  <w:num w:numId="10">
    <w:abstractNumId w:val="40"/>
  </w:num>
  <w:num w:numId="11">
    <w:abstractNumId w:val="7"/>
  </w:num>
  <w:num w:numId="12">
    <w:abstractNumId w:val="38"/>
  </w:num>
  <w:num w:numId="13">
    <w:abstractNumId w:val="39"/>
  </w:num>
  <w:num w:numId="14">
    <w:abstractNumId w:val="21"/>
  </w:num>
  <w:num w:numId="15">
    <w:abstractNumId w:val="35"/>
  </w:num>
  <w:num w:numId="16">
    <w:abstractNumId w:val="3"/>
  </w:num>
  <w:num w:numId="17">
    <w:abstractNumId w:val="19"/>
  </w:num>
  <w:num w:numId="18">
    <w:abstractNumId w:val="37"/>
  </w:num>
  <w:num w:numId="19">
    <w:abstractNumId w:val="30"/>
  </w:num>
  <w:num w:numId="20">
    <w:abstractNumId w:val="34"/>
  </w:num>
  <w:num w:numId="21">
    <w:abstractNumId w:val="0"/>
  </w:num>
  <w:num w:numId="22">
    <w:abstractNumId w:val="10"/>
  </w:num>
  <w:num w:numId="23">
    <w:abstractNumId w:val="4"/>
  </w:num>
  <w:num w:numId="24">
    <w:abstractNumId w:val="2"/>
  </w:num>
  <w:num w:numId="25">
    <w:abstractNumId w:val="2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>
    <w:abstractNumId w:val="31"/>
  </w:num>
  <w:num w:numId="27">
    <w:abstractNumId w:val="18"/>
  </w:num>
  <w:num w:numId="28">
    <w:abstractNumId w:val="17"/>
  </w:num>
  <w:num w:numId="29">
    <w:abstractNumId w:val="11"/>
  </w:num>
  <w:num w:numId="30">
    <w:abstractNumId w:val="12"/>
  </w:num>
  <w:num w:numId="31">
    <w:abstractNumId w:val="1"/>
  </w:num>
  <w:num w:numId="32">
    <w:abstractNumId w:val="16"/>
  </w:num>
  <w:num w:numId="33">
    <w:abstractNumId w:val="3"/>
  </w:num>
  <w:num w:numId="34">
    <w:abstractNumId w:val="9"/>
  </w:num>
  <w:num w:numId="35">
    <w:abstractNumId w:val="8"/>
  </w:num>
  <w:num w:numId="36">
    <w:abstractNumId w:val="36"/>
  </w:num>
  <w:num w:numId="37">
    <w:abstractNumId w:val="25"/>
  </w:num>
  <w:num w:numId="38">
    <w:abstractNumId w:val="23"/>
  </w:num>
  <w:num w:numId="39">
    <w:abstractNumId w:val="32"/>
  </w:num>
  <w:num w:numId="40">
    <w:abstractNumId w:val="29"/>
  </w:num>
  <w:num w:numId="41">
    <w:abstractNumId w:val="13"/>
  </w:num>
  <w:num w:numId="42">
    <w:abstractNumId w:val="14"/>
  </w:num>
  <w:num w:numId="43">
    <w:abstractNumId w:val="42"/>
  </w:num>
  <w:num w:numId="44">
    <w:abstractNumId w:val="3"/>
  </w:num>
  <w:num w:numId="45">
    <w:abstractNumId w:val="3"/>
  </w:num>
  <w:num w:numId="46">
    <w:abstractNumId w:val="27"/>
  </w:num>
  <w:num w:numId="47">
    <w:abstractNumId w:val="3"/>
  </w:num>
  <w:num w:numId="48">
    <w:abstractNumId w:val="3"/>
  </w:num>
  <w:num w:numId="49">
    <w:abstractNumId w:val="3"/>
  </w:num>
  <w:numIdMacAtCleanup w:val="25"/>
</w:numbering>
</file>

<file path=word/people.xml><?xml version="1.0" encoding="utf-8"?>
<w15:people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15:person w15:author="Zhang, Wei (BSO-SH)">
    <w15:presenceInfo w15:providerId="AD" w15:userId="S-1-5-21-1343024091-879983540-725345543-1541136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embedTrueTypeFonts/>
  <w:saveSubsetFonts/>
  <w:activeWritingStyle w:appName="MSWord" w:lang="en-US" w:vendorID="64" w:dllVersion="131077" w:nlCheck="1" w:checkStyle="1"/>
  <w:activeWritingStyle w:appName="MSWord" w:lang="en-US" w:vendorID="64" w:dllVersion="131078" w:nlCheck="1" w:checkStyle="1"/>
  <w:activeWritingStyle w:appName="MSWord" w:lang="fr-FR" w:vendorID="64" w:dllVersion="131078" w:nlCheck="1" w:checkStyle="1"/>
  <w:activeWritingStyle w:appName="MSWord" w:lang="en-GB" w:vendorID="64" w:dllVersion="131078" w:nlCheck="1" w:checkStyle="1"/>
  <w:activeWritingStyle w:appName="MSWord" w:lang="en-NZ" w:vendorID="64" w:dllVersion="131078" w:nlCheck="1" w:checkStyle="1"/>
  <w:activeWritingStyle w:appName="MSWord" w:lang="ja-JP" w:vendorID="64" w:dllVersion="131078" w:nlCheck="1" w:checkStyle="1"/>
  <w:proofState w:spelling="clean" w:grammar="clean"/>
  <w:attachedTemplate r:id="rId1"/>
  <w:stylePaneFormatFilter w:val="1F08" w:allStyles="0" w:customStyles="0" w:latentStyles="0" w:stylesInUse="1" w:headingStyles="0" w:numberingStyles="0" w:tableStyles="0" w:directFormattingOnRuns="1" w:directFormattingOnParagraphs="1" w:directFormattingOnNumbering="1" w:directFormattingOnTables="1" w:clearFormatting="1" w:top3HeadingStyles="0" w:visibleStyles="0" w:alternateStyleNames="0"/>
  <w:trackRevisions/>
  <w:defaultTabStop w:val="720"/>
  <w:drawingGridHorizontalSpacing w:val="100"/>
  <w:drawingGridVerticalSpacing w:val="1829"/>
  <w:displayHorizontalDrawingGridEvery w:val="2"/>
  <w:noPunctuationKerning/>
  <w:characterSpacingControl w:val="doNotCompress"/>
  <w:hdrShapeDefaults>
    <o:shapedefaults v:ext="edit" spidmax="2049" fillcolor="white">
      <v:fill color="white"/>
      <o:colormru v:ext="edit" colors="#c22a52,#bb0013,#006098"/>
    </o:shapedefaults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</w:compat>
  <w:rsids>
    <w:rsidRoot w:val="00A94C5C"/>
    <w:rsid w:val="00000BDE"/>
    <w:rsid w:val="00001028"/>
    <w:rsid w:val="00001205"/>
    <w:rsid w:val="0000291A"/>
    <w:rsid w:val="00002F60"/>
    <w:rsid w:val="00006A1E"/>
    <w:rsid w:val="00006B6F"/>
    <w:rsid w:val="00007E84"/>
    <w:rsid w:val="00010ECB"/>
    <w:rsid w:val="000111D7"/>
    <w:rsid w:val="00012695"/>
    <w:rsid w:val="0001390E"/>
    <w:rsid w:val="00013DB6"/>
    <w:rsid w:val="00015A04"/>
    <w:rsid w:val="00017C71"/>
    <w:rsid w:val="0002228C"/>
    <w:rsid w:val="00023FDE"/>
    <w:rsid w:val="00024AAA"/>
    <w:rsid w:val="00027D59"/>
    <w:rsid w:val="00030474"/>
    <w:rsid w:val="00030D6D"/>
    <w:rsid w:val="00032997"/>
    <w:rsid w:val="00035B18"/>
    <w:rsid w:val="00042B1C"/>
    <w:rsid w:val="00042F1A"/>
    <w:rsid w:val="000431AD"/>
    <w:rsid w:val="000459E3"/>
    <w:rsid w:val="00045D23"/>
    <w:rsid w:val="00047383"/>
    <w:rsid w:val="000475E5"/>
    <w:rsid w:val="00047F63"/>
    <w:rsid w:val="000503B1"/>
    <w:rsid w:val="00051D60"/>
    <w:rsid w:val="0005289D"/>
    <w:rsid w:val="000544DB"/>
    <w:rsid w:val="00055B7C"/>
    <w:rsid w:val="00061CAD"/>
    <w:rsid w:val="00061F94"/>
    <w:rsid w:val="000623BA"/>
    <w:rsid w:val="00063837"/>
    <w:rsid w:val="00064D3A"/>
    <w:rsid w:val="00064FA9"/>
    <w:rsid w:val="00065447"/>
    <w:rsid w:val="00066797"/>
    <w:rsid w:val="00067157"/>
    <w:rsid w:val="00071465"/>
    <w:rsid w:val="0007165A"/>
    <w:rsid w:val="000730D5"/>
    <w:rsid w:val="00080919"/>
    <w:rsid w:val="0008238B"/>
    <w:rsid w:val="00082534"/>
    <w:rsid w:val="00083B40"/>
    <w:rsid w:val="00084B6D"/>
    <w:rsid w:val="00090A44"/>
    <w:rsid w:val="000920FF"/>
    <w:rsid w:val="00092A5F"/>
    <w:rsid w:val="00092F66"/>
    <w:rsid w:val="00092FED"/>
    <w:rsid w:val="00096428"/>
    <w:rsid w:val="000A0903"/>
    <w:rsid w:val="000A2831"/>
    <w:rsid w:val="000A381B"/>
    <w:rsid w:val="000A44E1"/>
    <w:rsid w:val="000A7F34"/>
    <w:rsid w:val="000B0141"/>
    <w:rsid w:val="000B04FA"/>
    <w:rsid w:val="000B10D2"/>
    <w:rsid w:val="000B3F7A"/>
    <w:rsid w:val="000C00B4"/>
    <w:rsid w:val="000C0F02"/>
    <w:rsid w:val="000C3B47"/>
    <w:rsid w:val="000C3E89"/>
    <w:rsid w:val="000C45B7"/>
    <w:rsid w:val="000C4A20"/>
    <w:rsid w:val="000D0283"/>
    <w:rsid w:val="000D11F7"/>
    <w:rsid w:val="000D1AB9"/>
    <w:rsid w:val="000D5B34"/>
    <w:rsid w:val="000E0EC8"/>
    <w:rsid w:val="000E1789"/>
    <w:rsid w:val="000E22C8"/>
    <w:rsid w:val="000E2ADF"/>
    <w:rsid w:val="000E37D7"/>
    <w:rsid w:val="000E39EE"/>
    <w:rsid w:val="000E3D0B"/>
    <w:rsid w:val="000E5C0D"/>
    <w:rsid w:val="000E5E99"/>
    <w:rsid w:val="000E6093"/>
    <w:rsid w:val="000E62C1"/>
    <w:rsid w:val="000E7F16"/>
    <w:rsid w:val="000F14DB"/>
    <w:rsid w:val="000F22AF"/>
    <w:rsid w:val="000F312F"/>
    <w:rsid w:val="000F513C"/>
    <w:rsid w:val="000F7BB2"/>
    <w:rsid w:val="00100CC9"/>
    <w:rsid w:val="001042CF"/>
    <w:rsid w:val="001048B9"/>
    <w:rsid w:val="00105DB9"/>
    <w:rsid w:val="00105FA3"/>
    <w:rsid w:val="00107316"/>
    <w:rsid w:val="0010758A"/>
    <w:rsid w:val="00110C02"/>
    <w:rsid w:val="001125C9"/>
    <w:rsid w:val="00112705"/>
    <w:rsid w:val="00114E48"/>
    <w:rsid w:val="0011571B"/>
    <w:rsid w:val="00116398"/>
    <w:rsid w:val="00116545"/>
    <w:rsid w:val="00116D40"/>
    <w:rsid w:val="001174D3"/>
    <w:rsid w:val="00120CA6"/>
    <w:rsid w:val="00122738"/>
    <w:rsid w:val="001269AA"/>
    <w:rsid w:val="00130D45"/>
    <w:rsid w:val="0013136A"/>
    <w:rsid w:val="00132BBB"/>
    <w:rsid w:val="00133F78"/>
    <w:rsid w:val="00140C54"/>
    <w:rsid w:val="00144B64"/>
    <w:rsid w:val="00145995"/>
    <w:rsid w:val="00147502"/>
    <w:rsid w:val="0014755B"/>
    <w:rsid w:val="00147875"/>
    <w:rsid w:val="00150BA8"/>
    <w:rsid w:val="001518CF"/>
    <w:rsid w:val="001526AE"/>
    <w:rsid w:val="00152A97"/>
    <w:rsid w:val="00152B17"/>
    <w:rsid w:val="00153978"/>
    <w:rsid w:val="0015610B"/>
    <w:rsid w:val="0016000F"/>
    <w:rsid w:val="00160487"/>
    <w:rsid w:val="0016178E"/>
    <w:rsid w:val="00163C8B"/>
    <w:rsid w:val="00165C68"/>
    <w:rsid w:val="00165ED8"/>
    <w:rsid w:val="00167C7E"/>
    <w:rsid w:val="00172442"/>
    <w:rsid w:val="001738FC"/>
    <w:rsid w:val="001759C2"/>
    <w:rsid w:val="00177E37"/>
    <w:rsid w:val="00180038"/>
    <w:rsid w:val="00182451"/>
    <w:rsid w:val="00182D5D"/>
    <w:rsid w:val="00182DC4"/>
    <w:rsid w:val="00183AF1"/>
    <w:rsid w:val="0018424E"/>
    <w:rsid w:val="00184A24"/>
    <w:rsid w:val="00186B9B"/>
    <w:rsid w:val="00190682"/>
    <w:rsid w:val="00192E0E"/>
    <w:rsid w:val="00193D2E"/>
    <w:rsid w:val="00194D86"/>
    <w:rsid w:val="00195FA2"/>
    <w:rsid w:val="001962B4"/>
    <w:rsid w:val="00196DA7"/>
    <w:rsid w:val="00197B18"/>
    <w:rsid w:val="001A0223"/>
    <w:rsid w:val="001A08D4"/>
    <w:rsid w:val="001A0ED2"/>
    <w:rsid w:val="001A0FCC"/>
    <w:rsid w:val="001A1EC7"/>
    <w:rsid w:val="001A668A"/>
    <w:rsid w:val="001B18D4"/>
    <w:rsid w:val="001B4740"/>
    <w:rsid w:val="001B6D90"/>
    <w:rsid w:val="001C1897"/>
    <w:rsid w:val="001C1E74"/>
    <w:rsid w:val="001C2616"/>
    <w:rsid w:val="001C3FF0"/>
    <w:rsid w:val="001C5A78"/>
    <w:rsid w:val="001C5BA3"/>
    <w:rsid w:val="001C64FC"/>
    <w:rsid w:val="001C6580"/>
    <w:rsid w:val="001D5B2A"/>
    <w:rsid w:val="001D62C9"/>
    <w:rsid w:val="001D723B"/>
    <w:rsid w:val="001E0706"/>
    <w:rsid w:val="001E1B0F"/>
    <w:rsid w:val="001E1D6E"/>
    <w:rsid w:val="001E3872"/>
    <w:rsid w:val="001E4DED"/>
    <w:rsid w:val="001E7264"/>
    <w:rsid w:val="001E76EE"/>
    <w:rsid w:val="001F0E12"/>
    <w:rsid w:val="001F183B"/>
    <w:rsid w:val="001F2211"/>
    <w:rsid w:val="001F256C"/>
    <w:rsid w:val="001F339D"/>
    <w:rsid w:val="001F4762"/>
    <w:rsid w:val="001F4C26"/>
    <w:rsid w:val="001F7EA4"/>
    <w:rsid w:val="002006C1"/>
    <w:rsid w:val="00201875"/>
    <w:rsid w:val="00202F81"/>
    <w:rsid w:val="00203908"/>
    <w:rsid w:val="002043D6"/>
    <w:rsid w:val="0020446B"/>
    <w:rsid w:val="0021203C"/>
    <w:rsid w:val="002126BF"/>
    <w:rsid w:val="0021356A"/>
    <w:rsid w:val="0021388F"/>
    <w:rsid w:val="00214E5D"/>
    <w:rsid w:val="00215F3D"/>
    <w:rsid w:val="0021637C"/>
    <w:rsid w:val="00217CFD"/>
    <w:rsid w:val="00220FAE"/>
    <w:rsid w:val="00221076"/>
    <w:rsid w:val="00222126"/>
    <w:rsid w:val="00223482"/>
    <w:rsid w:val="0022366F"/>
    <w:rsid w:val="00224E21"/>
    <w:rsid w:val="00225805"/>
    <w:rsid w:val="00225928"/>
    <w:rsid w:val="002272E5"/>
    <w:rsid w:val="0023086A"/>
    <w:rsid w:val="00230B1E"/>
    <w:rsid w:val="00231AFE"/>
    <w:rsid w:val="00232D64"/>
    <w:rsid w:val="00233D33"/>
    <w:rsid w:val="00233D9C"/>
    <w:rsid w:val="00235FA6"/>
    <w:rsid w:val="002363FF"/>
    <w:rsid w:val="00236B6C"/>
    <w:rsid w:val="002372A5"/>
    <w:rsid w:val="00241D35"/>
    <w:rsid w:val="00242B2B"/>
    <w:rsid w:val="00242F0D"/>
    <w:rsid w:val="0024351D"/>
    <w:rsid w:val="002439E5"/>
    <w:rsid w:val="002449BE"/>
    <w:rsid w:val="00244AC5"/>
    <w:rsid w:val="00245AC9"/>
    <w:rsid w:val="00245FFF"/>
    <w:rsid w:val="0024691B"/>
    <w:rsid w:val="00246CB5"/>
    <w:rsid w:val="0025301B"/>
    <w:rsid w:val="00253073"/>
    <w:rsid w:val="00253F6B"/>
    <w:rsid w:val="002544DE"/>
    <w:rsid w:val="002545CA"/>
    <w:rsid w:val="00254F7E"/>
    <w:rsid w:val="00255700"/>
    <w:rsid w:val="00255AF2"/>
    <w:rsid w:val="00256CCB"/>
    <w:rsid w:val="0026055B"/>
    <w:rsid w:val="002612EF"/>
    <w:rsid w:val="0026317C"/>
    <w:rsid w:val="002643F3"/>
    <w:rsid w:val="002657D0"/>
    <w:rsid w:val="0026728D"/>
    <w:rsid w:val="00270218"/>
    <w:rsid w:val="00271BBD"/>
    <w:rsid w:val="00271D44"/>
    <w:rsid w:val="002721F0"/>
    <w:rsid w:val="0027263E"/>
    <w:rsid w:val="002741E1"/>
    <w:rsid w:val="00274DA3"/>
    <w:rsid w:val="00275822"/>
    <w:rsid w:val="00276A23"/>
    <w:rsid w:val="00276FBC"/>
    <w:rsid w:val="002775F7"/>
    <w:rsid w:val="00283473"/>
    <w:rsid w:val="00283634"/>
    <w:rsid w:val="00283DD1"/>
    <w:rsid w:val="00292DFA"/>
    <w:rsid w:val="00293C7E"/>
    <w:rsid w:val="00294845"/>
    <w:rsid w:val="00297203"/>
    <w:rsid w:val="00297373"/>
    <w:rsid w:val="002976F7"/>
    <w:rsid w:val="002A046C"/>
    <w:rsid w:val="002A081B"/>
    <w:rsid w:val="002A1132"/>
    <w:rsid w:val="002A3BDB"/>
    <w:rsid w:val="002A53C1"/>
    <w:rsid w:val="002A5523"/>
    <w:rsid w:val="002A5B64"/>
    <w:rsid w:val="002A6F9C"/>
    <w:rsid w:val="002A706E"/>
    <w:rsid w:val="002A74A2"/>
    <w:rsid w:val="002B1818"/>
    <w:rsid w:val="002B21E5"/>
    <w:rsid w:val="002B264B"/>
    <w:rsid w:val="002B2E05"/>
    <w:rsid w:val="002B3911"/>
    <w:rsid w:val="002B5578"/>
    <w:rsid w:val="002B5917"/>
    <w:rsid w:val="002B7D22"/>
    <w:rsid w:val="002C0A07"/>
    <w:rsid w:val="002C2F3C"/>
    <w:rsid w:val="002C53B1"/>
    <w:rsid w:val="002C66ED"/>
    <w:rsid w:val="002C67A0"/>
    <w:rsid w:val="002C7C15"/>
    <w:rsid w:val="002D0015"/>
    <w:rsid w:val="002D050E"/>
    <w:rsid w:val="002D1C43"/>
    <w:rsid w:val="002D42FF"/>
    <w:rsid w:val="002D7119"/>
    <w:rsid w:val="002E0494"/>
    <w:rsid w:val="002E367E"/>
    <w:rsid w:val="002E6E3D"/>
    <w:rsid w:val="002E7455"/>
    <w:rsid w:val="002F0297"/>
    <w:rsid w:val="002F031B"/>
    <w:rsid w:val="002F28B6"/>
    <w:rsid w:val="002F28CA"/>
    <w:rsid w:val="002F420D"/>
    <w:rsid w:val="0030229B"/>
    <w:rsid w:val="003025DC"/>
    <w:rsid w:val="00303AD7"/>
    <w:rsid w:val="00303F58"/>
    <w:rsid w:val="00304554"/>
    <w:rsid w:val="0030771E"/>
    <w:rsid w:val="003125EC"/>
    <w:rsid w:val="00313298"/>
    <w:rsid w:val="0031360A"/>
    <w:rsid w:val="003171B8"/>
    <w:rsid w:val="00320041"/>
    <w:rsid w:val="00320553"/>
    <w:rsid w:val="003238CE"/>
    <w:rsid w:val="00323993"/>
    <w:rsid w:val="00330020"/>
    <w:rsid w:val="00331A9E"/>
    <w:rsid w:val="00333AB5"/>
    <w:rsid w:val="0033450D"/>
    <w:rsid w:val="00334D44"/>
    <w:rsid w:val="00335AAB"/>
    <w:rsid w:val="003367C5"/>
    <w:rsid w:val="0034160A"/>
    <w:rsid w:val="0034199B"/>
    <w:rsid w:val="00343973"/>
    <w:rsid w:val="00345281"/>
    <w:rsid w:val="003452E1"/>
    <w:rsid w:val="00355059"/>
    <w:rsid w:val="00355E6D"/>
    <w:rsid w:val="00363076"/>
    <w:rsid w:val="00363461"/>
    <w:rsid w:val="00365FC0"/>
    <w:rsid w:val="00372A9B"/>
    <w:rsid w:val="003739FE"/>
    <w:rsid w:val="003743D5"/>
    <w:rsid w:val="00374B89"/>
    <w:rsid w:val="00375097"/>
    <w:rsid w:val="00375142"/>
    <w:rsid w:val="0038198C"/>
    <w:rsid w:val="00381EE6"/>
    <w:rsid w:val="00383F24"/>
    <w:rsid w:val="003846C9"/>
    <w:rsid w:val="003849CE"/>
    <w:rsid w:val="00384ECA"/>
    <w:rsid w:val="0038511A"/>
    <w:rsid w:val="003851A3"/>
    <w:rsid w:val="00385C6D"/>
    <w:rsid w:val="00386609"/>
    <w:rsid w:val="00386A6D"/>
    <w:rsid w:val="00387581"/>
    <w:rsid w:val="00387EA1"/>
    <w:rsid w:val="003907CB"/>
    <w:rsid w:val="00392E69"/>
    <w:rsid w:val="00393EDB"/>
    <w:rsid w:val="00394170"/>
    <w:rsid w:val="00394261"/>
    <w:rsid w:val="003955F3"/>
    <w:rsid w:val="00396F51"/>
    <w:rsid w:val="003A0E8C"/>
    <w:rsid w:val="003A3107"/>
    <w:rsid w:val="003A433F"/>
    <w:rsid w:val="003A4DDF"/>
    <w:rsid w:val="003A609D"/>
    <w:rsid w:val="003A75A8"/>
    <w:rsid w:val="003A7CD7"/>
    <w:rsid w:val="003B0717"/>
    <w:rsid w:val="003B0958"/>
    <w:rsid w:val="003B1F90"/>
    <w:rsid w:val="003B33E4"/>
    <w:rsid w:val="003B56CE"/>
    <w:rsid w:val="003B5F45"/>
    <w:rsid w:val="003C000C"/>
    <w:rsid w:val="003C11FF"/>
    <w:rsid w:val="003C1662"/>
    <w:rsid w:val="003C1AFA"/>
    <w:rsid w:val="003C47D8"/>
    <w:rsid w:val="003C7890"/>
    <w:rsid w:val="003D20B5"/>
    <w:rsid w:val="003D20CB"/>
    <w:rsid w:val="003D45CD"/>
    <w:rsid w:val="003D701B"/>
    <w:rsid w:val="003D7C31"/>
    <w:rsid w:val="003E1F26"/>
    <w:rsid w:val="003E20E1"/>
    <w:rsid w:val="003E3475"/>
    <w:rsid w:val="003E5A10"/>
    <w:rsid w:val="003E667E"/>
    <w:rsid w:val="003F24FC"/>
    <w:rsid w:val="003F457C"/>
    <w:rsid w:val="003F4B41"/>
    <w:rsid w:val="003F4EF6"/>
    <w:rsid w:val="003F5380"/>
    <w:rsid w:val="003F56E1"/>
    <w:rsid w:val="003F6ABD"/>
    <w:rsid w:val="003F704E"/>
    <w:rsid w:val="003F7956"/>
    <w:rsid w:val="004002F0"/>
    <w:rsid w:val="00401E5D"/>
    <w:rsid w:val="004026E0"/>
    <w:rsid w:val="00403581"/>
    <w:rsid w:val="00403A52"/>
    <w:rsid w:val="00403A54"/>
    <w:rsid w:val="00403E72"/>
    <w:rsid w:val="00404423"/>
    <w:rsid w:val="004065EC"/>
    <w:rsid w:val="00406ABD"/>
    <w:rsid w:val="00407186"/>
    <w:rsid w:val="00407F15"/>
    <w:rsid w:val="00410281"/>
    <w:rsid w:val="0041330F"/>
    <w:rsid w:val="004133D1"/>
    <w:rsid w:val="0041413A"/>
    <w:rsid w:val="00415039"/>
    <w:rsid w:val="0041604E"/>
    <w:rsid w:val="004208D9"/>
    <w:rsid w:val="004214DD"/>
    <w:rsid w:val="00421AD3"/>
    <w:rsid w:val="00422D8F"/>
    <w:rsid w:val="00422F87"/>
    <w:rsid w:val="004243C7"/>
    <w:rsid w:val="00424B81"/>
    <w:rsid w:val="004257BE"/>
    <w:rsid w:val="00427713"/>
    <w:rsid w:val="0043102F"/>
    <w:rsid w:val="00433F2D"/>
    <w:rsid w:val="004355AD"/>
    <w:rsid w:val="00436110"/>
    <w:rsid w:val="004438EB"/>
    <w:rsid w:val="00444588"/>
    <w:rsid w:val="00444946"/>
    <w:rsid w:val="00445ECB"/>
    <w:rsid w:val="00446415"/>
    <w:rsid w:val="00447D94"/>
    <w:rsid w:val="00450298"/>
    <w:rsid w:val="00451C07"/>
    <w:rsid w:val="004527CB"/>
    <w:rsid w:val="00453DCA"/>
    <w:rsid w:val="00455DB9"/>
    <w:rsid w:val="0046057F"/>
    <w:rsid w:val="004607F2"/>
    <w:rsid w:val="00462C15"/>
    <w:rsid w:val="00463B65"/>
    <w:rsid w:val="004667A0"/>
    <w:rsid w:val="00467106"/>
    <w:rsid w:val="0046748E"/>
    <w:rsid w:val="00470945"/>
    <w:rsid w:val="00471391"/>
    <w:rsid w:val="004753EE"/>
    <w:rsid w:val="00475700"/>
    <w:rsid w:val="0048175D"/>
    <w:rsid w:val="00482E32"/>
    <w:rsid w:val="004837D9"/>
    <w:rsid w:val="00483CBA"/>
    <w:rsid w:val="004844EB"/>
    <w:rsid w:val="00484511"/>
    <w:rsid w:val="00485A3C"/>
    <w:rsid w:val="004876BD"/>
    <w:rsid w:val="00487CE6"/>
    <w:rsid w:val="00490796"/>
    <w:rsid w:val="00493F2B"/>
    <w:rsid w:val="0049459C"/>
    <w:rsid w:val="004953BD"/>
    <w:rsid w:val="004A14A8"/>
    <w:rsid w:val="004A235E"/>
    <w:rsid w:val="004A416B"/>
    <w:rsid w:val="004A685D"/>
    <w:rsid w:val="004A750E"/>
    <w:rsid w:val="004A7963"/>
    <w:rsid w:val="004B1DD5"/>
    <w:rsid w:val="004B3AFA"/>
    <w:rsid w:val="004B519F"/>
    <w:rsid w:val="004B610D"/>
    <w:rsid w:val="004B6300"/>
    <w:rsid w:val="004B6378"/>
    <w:rsid w:val="004B77F0"/>
    <w:rsid w:val="004B789B"/>
    <w:rsid w:val="004C0BA2"/>
    <w:rsid w:val="004C1272"/>
    <w:rsid w:val="004C1A8B"/>
    <w:rsid w:val="004C5E2F"/>
    <w:rsid w:val="004D2436"/>
    <w:rsid w:val="004D2CD4"/>
    <w:rsid w:val="004D3D21"/>
    <w:rsid w:val="004E057E"/>
    <w:rsid w:val="004E0DE7"/>
    <w:rsid w:val="004E3F8F"/>
    <w:rsid w:val="004E42F3"/>
    <w:rsid w:val="004E445F"/>
    <w:rsid w:val="004E4C72"/>
    <w:rsid w:val="004E4FE5"/>
    <w:rsid w:val="004E5572"/>
    <w:rsid w:val="004E7634"/>
    <w:rsid w:val="004F1576"/>
    <w:rsid w:val="004F16A6"/>
    <w:rsid w:val="004F1F88"/>
    <w:rsid w:val="00503FA6"/>
    <w:rsid w:val="00504F51"/>
    <w:rsid w:val="005061FC"/>
    <w:rsid w:val="0050662C"/>
    <w:rsid w:val="00507463"/>
    <w:rsid w:val="0050791A"/>
    <w:rsid w:val="00511031"/>
    <w:rsid w:val="0051217F"/>
    <w:rsid w:val="005149FA"/>
    <w:rsid w:val="00514E72"/>
    <w:rsid w:val="00522539"/>
    <w:rsid w:val="005236E6"/>
    <w:rsid w:val="00523EFC"/>
    <w:rsid w:val="005249AF"/>
    <w:rsid w:val="00525F80"/>
    <w:rsid w:val="005265DE"/>
    <w:rsid w:val="0053214C"/>
    <w:rsid w:val="005333EB"/>
    <w:rsid w:val="0053547F"/>
    <w:rsid w:val="005368BB"/>
    <w:rsid w:val="00536C9C"/>
    <w:rsid w:val="00537991"/>
    <w:rsid w:val="00540104"/>
    <w:rsid w:val="005420FA"/>
    <w:rsid w:val="005422EC"/>
    <w:rsid w:val="0054281D"/>
    <w:rsid w:val="00543737"/>
    <w:rsid w:val="0054382C"/>
    <w:rsid w:val="00545D6E"/>
    <w:rsid w:val="00546DCD"/>
    <w:rsid w:val="00547D5A"/>
    <w:rsid w:val="00550045"/>
    <w:rsid w:val="00550CE1"/>
    <w:rsid w:val="00552553"/>
    <w:rsid w:val="0055509D"/>
    <w:rsid w:val="0055563B"/>
    <w:rsid w:val="00555973"/>
    <w:rsid w:val="005571E2"/>
    <w:rsid w:val="00557AA8"/>
    <w:rsid w:val="005624B0"/>
    <w:rsid w:val="00563759"/>
    <w:rsid w:val="00564B3E"/>
    <w:rsid w:val="00565131"/>
    <w:rsid w:val="0056574B"/>
    <w:rsid w:val="00565EC9"/>
    <w:rsid w:val="00566965"/>
    <w:rsid w:val="00567774"/>
    <w:rsid w:val="0057131E"/>
    <w:rsid w:val="00571391"/>
    <w:rsid w:val="00573A47"/>
    <w:rsid w:val="00573B2B"/>
    <w:rsid w:val="00575C59"/>
    <w:rsid w:val="00577E80"/>
    <w:rsid w:val="0058055E"/>
    <w:rsid w:val="00580A5B"/>
    <w:rsid w:val="00584E0D"/>
    <w:rsid w:val="005851C2"/>
    <w:rsid w:val="00590F2B"/>
    <w:rsid w:val="0059143A"/>
    <w:rsid w:val="00592A1B"/>
    <w:rsid w:val="00594168"/>
    <w:rsid w:val="0059768A"/>
    <w:rsid w:val="00597D9C"/>
    <w:rsid w:val="005A0E04"/>
    <w:rsid w:val="005A2049"/>
    <w:rsid w:val="005A26E5"/>
    <w:rsid w:val="005A274B"/>
    <w:rsid w:val="005A2A3C"/>
    <w:rsid w:val="005A5353"/>
    <w:rsid w:val="005A6262"/>
    <w:rsid w:val="005A665F"/>
    <w:rsid w:val="005A6C5D"/>
    <w:rsid w:val="005A7492"/>
    <w:rsid w:val="005B0292"/>
    <w:rsid w:val="005B1140"/>
    <w:rsid w:val="005B3233"/>
    <w:rsid w:val="005B5790"/>
    <w:rsid w:val="005B7C68"/>
    <w:rsid w:val="005C059E"/>
    <w:rsid w:val="005C1E2A"/>
    <w:rsid w:val="005C3DA8"/>
    <w:rsid w:val="005C4173"/>
    <w:rsid w:val="005C7664"/>
    <w:rsid w:val="005D0A80"/>
    <w:rsid w:val="005D0D1C"/>
    <w:rsid w:val="005D3B9B"/>
    <w:rsid w:val="005D4AB3"/>
    <w:rsid w:val="005D5160"/>
    <w:rsid w:val="005D75E6"/>
    <w:rsid w:val="005E10A9"/>
    <w:rsid w:val="005E284F"/>
    <w:rsid w:val="005E37EC"/>
    <w:rsid w:val="005E691E"/>
    <w:rsid w:val="005E75B3"/>
    <w:rsid w:val="005E7D8B"/>
    <w:rsid w:val="005F2164"/>
    <w:rsid w:val="005F2A50"/>
    <w:rsid w:val="005F2C97"/>
    <w:rsid w:val="005F350E"/>
    <w:rsid w:val="005F48CF"/>
    <w:rsid w:val="005F5D65"/>
    <w:rsid w:val="005F6BEA"/>
    <w:rsid w:val="006005F2"/>
    <w:rsid w:val="00600DDC"/>
    <w:rsid w:val="00601EDC"/>
    <w:rsid w:val="00605F25"/>
    <w:rsid w:val="0060748E"/>
    <w:rsid w:val="0061055A"/>
    <w:rsid w:val="00611BAF"/>
    <w:rsid w:val="00613116"/>
    <w:rsid w:val="0061390E"/>
    <w:rsid w:val="00613BD6"/>
    <w:rsid w:val="00615348"/>
    <w:rsid w:val="00617861"/>
    <w:rsid w:val="00620F7C"/>
    <w:rsid w:val="006217D4"/>
    <w:rsid w:val="00621870"/>
    <w:rsid w:val="00622193"/>
    <w:rsid w:val="0062254A"/>
    <w:rsid w:val="00623CE7"/>
    <w:rsid w:val="00625B22"/>
    <w:rsid w:val="00625C84"/>
    <w:rsid w:val="00625E01"/>
    <w:rsid w:val="006272A5"/>
    <w:rsid w:val="00630946"/>
    <w:rsid w:val="00633DA9"/>
    <w:rsid w:val="00636460"/>
    <w:rsid w:val="00636E74"/>
    <w:rsid w:val="00637FC8"/>
    <w:rsid w:val="0064048E"/>
    <w:rsid w:val="00640554"/>
    <w:rsid w:val="00644450"/>
    <w:rsid w:val="006444B7"/>
    <w:rsid w:val="0064491F"/>
    <w:rsid w:val="00645269"/>
    <w:rsid w:val="0064747C"/>
    <w:rsid w:val="00655E1B"/>
    <w:rsid w:val="00657D6E"/>
    <w:rsid w:val="0066132C"/>
    <w:rsid w:val="00661A27"/>
    <w:rsid w:val="00662716"/>
    <w:rsid w:val="00663495"/>
    <w:rsid w:val="00665083"/>
    <w:rsid w:val="00667161"/>
    <w:rsid w:val="006725D1"/>
    <w:rsid w:val="00672B03"/>
    <w:rsid w:val="006731BF"/>
    <w:rsid w:val="00674972"/>
    <w:rsid w:val="00674C46"/>
    <w:rsid w:val="006752A4"/>
    <w:rsid w:val="00675989"/>
    <w:rsid w:val="00682426"/>
    <w:rsid w:val="00682A41"/>
    <w:rsid w:val="0068350F"/>
    <w:rsid w:val="0068513E"/>
    <w:rsid w:val="006927CA"/>
    <w:rsid w:val="00693A09"/>
    <w:rsid w:val="00694C0E"/>
    <w:rsid w:val="0069522F"/>
    <w:rsid w:val="00695907"/>
    <w:rsid w:val="00696C0C"/>
    <w:rsid w:val="00697031"/>
    <w:rsid w:val="00697DAA"/>
    <w:rsid w:val="006A24CB"/>
    <w:rsid w:val="006A3877"/>
    <w:rsid w:val="006A4A15"/>
    <w:rsid w:val="006A4FAC"/>
    <w:rsid w:val="006B0EBE"/>
    <w:rsid w:val="006B13F6"/>
    <w:rsid w:val="006B14D5"/>
    <w:rsid w:val="006B17E0"/>
    <w:rsid w:val="006B2953"/>
    <w:rsid w:val="006B41E6"/>
    <w:rsid w:val="006B71D8"/>
    <w:rsid w:val="006B7F8D"/>
    <w:rsid w:val="006C240D"/>
    <w:rsid w:val="006C2804"/>
    <w:rsid w:val="006C6403"/>
    <w:rsid w:val="006C6E9C"/>
    <w:rsid w:val="006D19BA"/>
    <w:rsid w:val="006D43D8"/>
    <w:rsid w:val="006D55BD"/>
    <w:rsid w:val="006D73C7"/>
    <w:rsid w:val="006D7471"/>
    <w:rsid w:val="006E01A0"/>
    <w:rsid w:val="006E0544"/>
    <w:rsid w:val="006E076D"/>
    <w:rsid w:val="006E1583"/>
    <w:rsid w:val="006E4C6B"/>
    <w:rsid w:val="006E55A6"/>
    <w:rsid w:val="006E78C9"/>
    <w:rsid w:val="006F2BA1"/>
    <w:rsid w:val="006F4131"/>
    <w:rsid w:val="006F6110"/>
    <w:rsid w:val="006F6ACD"/>
    <w:rsid w:val="00701760"/>
    <w:rsid w:val="00701B3A"/>
    <w:rsid w:val="00701DA5"/>
    <w:rsid w:val="00704257"/>
    <w:rsid w:val="00704937"/>
    <w:rsid w:val="007055E9"/>
    <w:rsid w:val="00707056"/>
    <w:rsid w:val="00712563"/>
    <w:rsid w:val="0071292E"/>
    <w:rsid w:val="00712A55"/>
    <w:rsid w:val="00715086"/>
    <w:rsid w:val="007152A5"/>
    <w:rsid w:val="00715488"/>
    <w:rsid w:val="00716132"/>
    <w:rsid w:val="00716D5B"/>
    <w:rsid w:val="00720059"/>
    <w:rsid w:val="00720F33"/>
    <w:rsid w:val="007224C4"/>
    <w:rsid w:val="00723217"/>
    <w:rsid w:val="00723BED"/>
    <w:rsid w:val="0072520A"/>
    <w:rsid w:val="007274BD"/>
    <w:rsid w:val="00731676"/>
    <w:rsid w:val="00731DF1"/>
    <w:rsid w:val="00732EB1"/>
    <w:rsid w:val="007359AC"/>
    <w:rsid w:val="00736A01"/>
    <w:rsid w:val="00737505"/>
    <w:rsid w:val="00742603"/>
    <w:rsid w:val="00746715"/>
    <w:rsid w:val="00750A2C"/>
    <w:rsid w:val="00751F52"/>
    <w:rsid w:val="007542BC"/>
    <w:rsid w:val="00755559"/>
    <w:rsid w:val="007559B5"/>
    <w:rsid w:val="00755EB3"/>
    <w:rsid w:val="007560F0"/>
    <w:rsid w:val="00756649"/>
    <w:rsid w:val="007608BC"/>
    <w:rsid w:val="007627AF"/>
    <w:rsid w:val="007631B0"/>
    <w:rsid w:val="007638E5"/>
    <w:rsid w:val="0076679F"/>
    <w:rsid w:val="00767290"/>
    <w:rsid w:val="0077128C"/>
    <w:rsid w:val="007714CF"/>
    <w:rsid w:val="0077377E"/>
    <w:rsid w:val="00775671"/>
    <w:rsid w:val="007773CD"/>
    <w:rsid w:val="00777452"/>
    <w:rsid w:val="00777F83"/>
    <w:rsid w:val="007822F0"/>
    <w:rsid w:val="00782361"/>
    <w:rsid w:val="00783949"/>
    <w:rsid w:val="0078583E"/>
    <w:rsid w:val="00786EC8"/>
    <w:rsid w:val="00791221"/>
    <w:rsid w:val="0079268C"/>
    <w:rsid w:val="00793BB0"/>
    <w:rsid w:val="007944DD"/>
    <w:rsid w:val="00796CF3"/>
    <w:rsid w:val="007A1C42"/>
    <w:rsid w:val="007A2CC7"/>
    <w:rsid w:val="007A48DD"/>
    <w:rsid w:val="007B22BE"/>
    <w:rsid w:val="007B2A4A"/>
    <w:rsid w:val="007B5E75"/>
    <w:rsid w:val="007C3916"/>
    <w:rsid w:val="007C5A31"/>
    <w:rsid w:val="007C5CF8"/>
    <w:rsid w:val="007C7C17"/>
    <w:rsid w:val="007D11ED"/>
    <w:rsid w:val="007D3D9B"/>
    <w:rsid w:val="007D50A0"/>
    <w:rsid w:val="007D6B52"/>
    <w:rsid w:val="007D75CD"/>
    <w:rsid w:val="007E054E"/>
    <w:rsid w:val="007E2784"/>
    <w:rsid w:val="007E7CC0"/>
    <w:rsid w:val="007F0483"/>
    <w:rsid w:val="007F42A5"/>
    <w:rsid w:val="007F476E"/>
    <w:rsid w:val="007F6C4C"/>
    <w:rsid w:val="0080031C"/>
    <w:rsid w:val="00802A35"/>
    <w:rsid w:val="00804639"/>
    <w:rsid w:val="0080593D"/>
    <w:rsid w:val="008111C3"/>
    <w:rsid w:val="00816277"/>
    <w:rsid w:val="008167EC"/>
    <w:rsid w:val="00816959"/>
    <w:rsid w:val="008209F0"/>
    <w:rsid w:val="00820CC3"/>
    <w:rsid w:val="00821E6D"/>
    <w:rsid w:val="00822115"/>
    <w:rsid w:val="00824146"/>
    <w:rsid w:val="008267D7"/>
    <w:rsid w:val="00826F1E"/>
    <w:rsid w:val="00831843"/>
    <w:rsid w:val="00836753"/>
    <w:rsid w:val="00837A48"/>
    <w:rsid w:val="00840462"/>
    <w:rsid w:val="00842EC8"/>
    <w:rsid w:val="0084343C"/>
    <w:rsid w:val="008438A6"/>
    <w:rsid w:val="008443A3"/>
    <w:rsid w:val="00846348"/>
    <w:rsid w:val="0084663A"/>
    <w:rsid w:val="0084705E"/>
    <w:rsid w:val="008477AF"/>
    <w:rsid w:val="00847C84"/>
    <w:rsid w:val="00850064"/>
    <w:rsid w:val="008519E4"/>
    <w:rsid w:val="008520DC"/>
    <w:rsid w:val="008531DB"/>
    <w:rsid w:val="008601F9"/>
    <w:rsid w:val="0086245F"/>
    <w:rsid w:val="0086408F"/>
    <w:rsid w:val="00864B64"/>
    <w:rsid w:val="008658EC"/>
    <w:rsid w:val="00865D64"/>
    <w:rsid w:val="0086612F"/>
    <w:rsid w:val="00866426"/>
    <w:rsid w:val="00866981"/>
    <w:rsid w:val="00866B20"/>
    <w:rsid w:val="00866B6F"/>
    <w:rsid w:val="00866D17"/>
    <w:rsid w:val="00873FFB"/>
    <w:rsid w:val="00874761"/>
    <w:rsid w:val="0087499D"/>
    <w:rsid w:val="00875024"/>
    <w:rsid w:val="008757CB"/>
    <w:rsid w:val="008767AF"/>
    <w:rsid w:val="00877B62"/>
    <w:rsid w:val="0088015F"/>
    <w:rsid w:val="00881322"/>
    <w:rsid w:val="00882311"/>
    <w:rsid w:val="0088488F"/>
    <w:rsid w:val="008906EC"/>
    <w:rsid w:val="00893499"/>
    <w:rsid w:val="008956E9"/>
    <w:rsid w:val="00896F52"/>
    <w:rsid w:val="0089714B"/>
    <w:rsid w:val="00897C8A"/>
    <w:rsid w:val="008A230D"/>
    <w:rsid w:val="008A717D"/>
    <w:rsid w:val="008B2972"/>
    <w:rsid w:val="008B33E6"/>
    <w:rsid w:val="008B4FD0"/>
    <w:rsid w:val="008C05DD"/>
    <w:rsid w:val="008C0C0C"/>
    <w:rsid w:val="008C0ED8"/>
    <w:rsid w:val="008C140C"/>
    <w:rsid w:val="008C288B"/>
    <w:rsid w:val="008C2F44"/>
    <w:rsid w:val="008C3909"/>
    <w:rsid w:val="008C3E1B"/>
    <w:rsid w:val="008C5990"/>
    <w:rsid w:val="008C5F12"/>
    <w:rsid w:val="008C640D"/>
    <w:rsid w:val="008D0660"/>
    <w:rsid w:val="008D3B2E"/>
    <w:rsid w:val="008D5C67"/>
    <w:rsid w:val="008D68C6"/>
    <w:rsid w:val="008D6DD6"/>
    <w:rsid w:val="008E2D27"/>
    <w:rsid w:val="008E314E"/>
    <w:rsid w:val="008E42C8"/>
    <w:rsid w:val="008E591C"/>
    <w:rsid w:val="008E688C"/>
    <w:rsid w:val="008E6B30"/>
    <w:rsid w:val="008F3C81"/>
    <w:rsid w:val="008F4CA9"/>
    <w:rsid w:val="00900515"/>
    <w:rsid w:val="0090065B"/>
    <w:rsid w:val="00903E74"/>
    <w:rsid w:val="00905A5E"/>
    <w:rsid w:val="0090676B"/>
    <w:rsid w:val="00910D07"/>
    <w:rsid w:val="00913499"/>
    <w:rsid w:val="00913FA0"/>
    <w:rsid w:val="0091478C"/>
    <w:rsid w:val="009161E9"/>
    <w:rsid w:val="00921A60"/>
    <w:rsid w:val="0092247D"/>
    <w:rsid w:val="009265FD"/>
    <w:rsid w:val="009269FC"/>
    <w:rsid w:val="00926FF3"/>
    <w:rsid w:val="0092775E"/>
    <w:rsid w:val="00931262"/>
    <w:rsid w:val="009319AE"/>
    <w:rsid w:val="00931F69"/>
    <w:rsid w:val="00932D88"/>
    <w:rsid w:val="00936CCC"/>
    <w:rsid w:val="00936FD9"/>
    <w:rsid w:val="009372CE"/>
    <w:rsid w:val="00937A8B"/>
    <w:rsid w:val="00937C0A"/>
    <w:rsid w:val="00940101"/>
    <w:rsid w:val="009419A1"/>
    <w:rsid w:val="009438A9"/>
    <w:rsid w:val="00943F14"/>
    <w:rsid w:val="009445B8"/>
    <w:rsid w:val="0094578D"/>
    <w:rsid w:val="009475FC"/>
    <w:rsid w:val="00947ADC"/>
    <w:rsid w:val="00952452"/>
    <w:rsid w:val="009528CE"/>
    <w:rsid w:val="009551F4"/>
    <w:rsid w:val="00955CED"/>
    <w:rsid w:val="00956780"/>
    <w:rsid w:val="00956C41"/>
    <w:rsid w:val="00962B17"/>
    <w:rsid w:val="0096324A"/>
    <w:rsid w:val="00963EAD"/>
    <w:rsid w:val="009640FB"/>
    <w:rsid w:val="0096531E"/>
    <w:rsid w:val="009670FA"/>
    <w:rsid w:val="00967BCA"/>
    <w:rsid w:val="0097028E"/>
    <w:rsid w:val="00970843"/>
    <w:rsid w:val="00973D28"/>
    <w:rsid w:val="00974321"/>
    <w:rsid w:val="00974D1C"/>
    <w:rsid w:val="00975197"/>
    <w:rsid w:val="00975872"/>
    <w:rsid w:val="00975FA2"/>
    <w:rsid w:val="00981234"/>
    <w:rsid w:val="00981D33"/>
    <w:rsid w:val="0098286D"/>
    <w:rsid w:val="0098340E"/>
    <w:rsid w:val="00984226"/>
    <w:rsid w:val="009858DD"/>
    <w:rsid w:val="00990CDE"/>
    <w:rsid w:val="009933FF"/>
    <w:rsid w:val="0099646B"/>
    <w:rsid w:val="00997A3B"/>
    <w:rsid w:val="009A0357"/>
    <w:rsid w:val="009A06AE"/>
    <w:rsid w:val="009A0C72"/>
    <w:rsid w:val="009A2CBC"/>
    <w:rsid w:val="009A373A"/>
    <w:rsid w:val="009A3983"/>
    <w:rsid w:val="009B006C"/>
    <w:rsid w:val="009B1FDA"/>
    <w:rsid w:val="009B260C"/>
    <w:rsid w:val="009B3E5A"/>
    <w:rsid w:val="009C66C6"/>
    <w:rsid w:val="009C68F1"/>
    <w:rsid w:val="009C6FF3"/>
    <w:rsid w:val="009D0898"/>
    <w:rsid w:val="009D0D25"/>
    <w:rsid w:val="009D1AF4"/>
    <w:rsid w:val="009D1BE6"/>
    <w:rsid w:val="009D1F32"/>
    <w:rsid w:val="009D3026"/>
    <w:rsid w:val="009D3520"/>
    <w:rsid w:val="009D5655"/>
    <w:rsid w:val="009D7F31"/>
    <w:rsid w:val="009E16E4"/>
    <w:rsid w:val="009E24CB"/>
    <w:rsid w:val="009E2B63"/>
    <w:rsid w:val="009E36EE"/>
    <w:rsid w:val="009E453B"/>
    <w:rsid w:val="009E5746"/>
    <w:rsid w:val="009E68C9"/>
    <w:rsid w:val="009F139F"/>
    <w:rsid w:val="009F288F"/>
    <w:rsid w:val="009F5988"/>
    <w:rsid w:val="00A00DE1"/>
    <w:rsid w:val="00A01666"/>
    <w:rsid w:val="00A0174B"/>
    <w:rsid w:val="00A0206F"/>
    <w:rsid w:val="00A02FC1"/>
    <w:rsid w:val="00A049D2"/>
    <w:rsid w:val="00A073BF"/>
    <w:rsid w:val="00A07F63"/>
    <w:rsid w:val="00A117A1"/>
    <w:rsid w:val="00A11E30"/>
    <w:rsid w:val="00A1247F"/>
    <w:rsid w:val="00A135E4"/>
    <w:rsid w:val="00A15827"/>
    <w:rsid w:val="00A15D2D"/>
    <w:rsid w:val="00A204F8"/>
    <w:rsid w:val="00A21540"/>
    <w:rsid w:val="00A230CF"/>
    <w:rsid w:val="00A2335C"/>
    <w:rsid w:val="00A23A10"/>
    <w:rsid w:val="00A25616"/>
    <w:rsid w:val="00A26998"/>
    <w:rsid w:val="00A273E9"/>
    <w:rsid w:val="00A314AE"/>
    <w:rsid w:val="00A32A09"/>
    <w:rsid w:val="00A33AA3"/>
    <w:rsid w:val="00A408E8"/>
    <w:rsid w:val="00A4124D"/>
    <w:rsid w:val="00A4281D"/>
    <w:rsid w:val="00A440F7"/>
    <w:rsid w:val="00A441A7"/>
    <w:rsid w:val="00A44558"/>
    <w:rsid w:val="00A45849"/>
    <w:rsid w:val="00A46706"/>
    <w:rsid w:val="00A504D0"/>
    <w:rsid w:val="00A555AF"/>
    <w:rsid w:val="00A57845"/>
    <w:rsid w:val="00A57E61"/>
    <w:rsid w:val="00A60B92"/>
    <w:rsid w:val="00A62027"/>
    <w:rsid w:val="00A65C00"/>
    <w:rsid w:val="00A665D3"/>
    <w:rsid w:val="00A66DC8"/>
    <w:rsid w:val="00A67040"/>
    <w:rsid w:val="00A6732D"/>
    <w:rsid w:val="00A706FA"/>
    <w:rsid w:val="00A71BB1"/>
    <w:rsid w:val="00A80025"/>
    <w:rsid w:val="00A80F76"/>
    <w:rsid w:val="00A82C7C"/>
    <w:rsid w:val="00A855E8"/>
    <w:rsid w:val="00A86541"/>
    <w:rsid w:val="00A87B9C"/>
    <w:rsid w:val="00A90A9E"/>
    <w:rsid w:val="00A92177"/>
    <w:rsid w:val="00A94C5C"/>
    <w:rsid w:val="00A95D7F"/>
    <w:rsid w:val="00A972B4"/>
    <w:rsid w:val="00A979C4"/>
    <w:rsid w:val="00AA18A9"/>
    <w:rsid w:val="00AA4266"/>
    <w:rsid w:val="00AA4CCF"/>
    <w:rsid w:val="00AA51C1"/>
    <w:rsid w:val="00AB0273"/>
    <w:rsid w:val="00AB2D8D"/>
    <w:rsid w:val="00AB362F"/>
    <w:rsid w:val="00AB5379"/>
    <w:rsid w:val="00AB7057"/>
    <w:rsid w:val="00AB7EE4"/>
    <w:rsid w:val="00AC06A1"/>
    <w:rsid w:val="00AC14D5"/>
    <w:rsid w:val="00AC3A3B"/>
    <w:rsid w:val="00AC4417"/>
    <w:rsid w:val="00AC4CC7"/>
    <w:rsid w:val="00AC57D1"/>
    <w:rsid w:val="00AC70AA"/>
    <w:rsid w:val="00AC7C71"/>
    <w:rsid w:val="00AC7E8B"/>
    <w:rsid w:val="00AD0BBC"/>
    <w:rsid w:val="00AD1A2F"/>
    <w:rsid w:val="00AD21B2"/>
    <w:rsid w:val="00AD4234"/>
    <w:rsid w:val="00AD6106"/>
    <w:rsid w:val="00AD729A"/>
    <w:rsid w:val="00AD7EF8"/>
    <w:rsid w:val="00AE0697"/>
    <w:rsid w:val="00AE0934"/>
    <w:rsid w:val="00AE0E2B"/>
    <w:rsid w:val="00AE1109"/>
    <w:rsid w:val="00AE1F0F"/>
    <w:rsid w:val="00AE231D"/>
    <w:rsid w:val="00AE40BF"/>
    <w:rsid w:val="00AE47D3"/>
    <w:rsid w:val="00AE5159"/>
    <w:rsid w:val="00AE5912"/>
    <w:rsid w:val="00AE5E43"/>
    <w:rsid w:val="00AE7452"/>
    <w:rsid w:val="00AE7F4F"/>
    <w:rsid w:val="00AF2AA5"/>
    <w:rsid w:val="00AF3E24"/>
    <w:rsid w:val="00AF4F6F"/>
    <w:rsid w:val="00AF5071"/>
    <w:rsid w:val="00AF59AB"/>
    <w:rsid w:val="00AF66A8"/>
    <w:rsid w:val="00AF73D7"/>
    <w:rsid w:val="00AF7B3F"/>
    <w:rsid w:val="00B03685"/>
    <w:rsid w:val="00B056E3"/>
    <w:rsid w:val="00B06FEB"/>
    <w:rsid w:val="00B070BA"/>
    <w:rsid w:val="00B0721B"/>
    <w:rsid w:val="00B11B83"/>
    <w:rsid w:val="00B1219D"/>
    <w:rsid w:val="00B131F8"/>
    <w:rsid w:val="00B14E62"/>
    <w:rsid w:val="00B16366"/>
    <w:rsid w:val="00B164C3"/>
    <w:rsid w:val="00B17FA5"/>
    <w:rsid w:val="00B227AF"/>
    <w:rsid w:val="00B22AD2"/>
    <w:rsid w:val="00B248CC"/>
    <w:rsid w:val="00B2500E"/>
    <w:rsid w:val="00B26288"/>
    <w:rsid w:val="00B267D5"/>
    <w:rsid w:val="00B3083C"/>
    <w:rsid w:val="00B3125F"/>
    <w:rsid w:val="00B31580"/>
    <w:rsid w:val="00B318C0"/>
    <w:rsid w:val="00B320A4"/>
    <w:rsid w:val="00B400D0"/>
    <w:rsid w:val="00B41F94"/>
    <w:rsid w:val="00B4307D"/>
    <w:rsid w:val="00B43D5D"/>
    <w:rsid w:val="00B44D45"/>
    <w:rsid w:val="00B45891"/>
    <w:rsid w:val="00B50566"/>
    <w:rsid w:val="00B50DF8"/>
    <w:rsid w:val="00B56829"/>
    <w:rsid w:val="00B572DC"/>
    <w:rsid w:val="00B6055E"/>
    <w:rsid w:val="00B61367"/>
    <w:rsid w:val="00B618B1"/>
    <w:rsid w:val="00B626D6"/>
    <w:rsid w:val="00B62CBF"/>
    <w:rsid w:val="00B62E1E"/>
    <w:rsid w:val="00B641DE"/>
    <w:rsid w:val="00B64B63"/>
    <w:rsid w:val="00B6631C"/>
    <w:rsid w:val="00B67ED6"/>
    <w:rsid w:val="00B70738"/>
    <w:rsid w:val="00B70B64"/>
    <w:rsid w:val="00B71DCA"/>
    <w:rsid w:val="00B72048"/>
    <w:rsid w:val="00B74E44"/>
    <w:rsid w:val="00B7668F"/>
    <w:rsid w:val="00B80A65"/>
    <w:rsid w:val="00B84E3F"/>
    <w:rsid w:val="00B85308"/>
    <w:rsid w:val="00B85312"/>
    <w:rsid w:val="00B86986"/>
    <w:rsid w:val="00B8773C"/>
    <w:rsid w:val="00B878C7"/>
    <w:rsid w:val="00B903A6"/>
    <w:rsid w:val="00B90D58"/>
    <w:rsid w:val="00B91EF6"/>
    <w:rsid w:val="00B92167"/>
    <w:rsid w:val="00B93A6D"/>
    <w:rsid w:val="00B94A72"/>
    <w:rsid w:val="00B95E65"/>
    <w:rsid w:val="00B9646B"/>
    <w:rsid w:val="00B96A4F"/>
    <w:rsid w:val="00B973E4"/>
    <w:rsid w:val="00BA00A4"/>
    <w:rsid w:val="00BA0E20"/>
    <w:rsid w:val="00BA2ABD"/>
    <w:rsid w:val="00BA36DF"/>
    <w:rsid w:val="00BA46AB"/>
    <w:rsid w:val="00BA63E1"/>
    <w:rsid w:val="00BA6E78"/>
    <w:rsid w:val="00BA7A06"/>
    <w:rsid w:val="00BB10F5"/>
    <w:rsid w:val="00BB1395"/>
    <w:rsid w:val="00BB3069"/>
    <w:rsid w:val="00BB3559"/>
    <w:rsid w:val="00BB4116"/>
    <w:rsid w:val="00BB538A"/>
    <w:rsid w:val="00BB542B"/>
    <w:rsid w:val="00BB5658"/>
    <w:rsid w:val="00BC1166"/>
    <w:rsid w:val="00BC5292"/>
    <w:rsid w:val="00BC5673"/>
    <w:rsid w:val="00BC7104"/>
    <w:rsid w:val="00BC7DC9"/>
    <w:rsid w:val="00BD07D7"/>
    <w:rsid w:val="00BD1014"/>
    <w:rsid w:val="00BD11B6"/>
    <w:rsid w:val="00BD1651"/>
    <w:rsid w:val="00BD3854"/>
    <w:rsid w:val="00BD4957"/>
    <w:rsid w:val="00BD5356"/>
    <w:rsid w:val="00BD5C06"/>
    <w:rsid w:val="00BE022C"/>
    <w:rsid w:val="00BE2CDF"/>
    <w:rsid w:val="00BE4BB1"/>
    <w:rsid w:val="00BE6148"/>
    <w:rsid w:val="00BE62BA"/>
    <w:rsid w:val="00BE79AD"/>
    <w:rsid w:val="00BF10BC"/>
    <w:rsid w:val="00BF1D92"/>
    <w:rsid w:val="00BF2D1A"/>
    <w:rsid w:val="00BF4630"/>
    <w:rsid w:val="00BF4F8B"/>
    <w:rsid w:val="00BF549C"/>
    <w:rsid w:val="00BF59B0"/>
    <w:rsid w:val="00BF59DD"/>
    <w:rsid w:val="00BF5AC7"/>
    <w:rsid w:val="00BF5BC6"/>
    <w:rsid w:val="00BF5D9B"/>
    <w:rsid w:val="00BF6046"/>
    <w:rsid w:val="00BF7283"/>
    <w:rsid w:val="00C02E08"/>
    <w:rsid w:val="00C02EF5"/>
    <w:rsid w:val="00C0410D"/>
    <w:rsid w:val="00C06BE3"/>
    <w:rsid w:val="00C07064"/>
    <w:rsid w:val="00C10067"/>
    <w:rsid w:val="00C10117"/>
    <w:rsid w:val="00C1044B"/>
    <w:rsid w:val="00C11D8D"/>
    <w:rsid w:val="00C14B01"/>
    <w:rsid w:val="00C207A4"/>
    <w:rsid w:val="00C20A38"/>
    <w:rsid w:val="00C20CE2"/>
    <w:rsid w:val="00C23119"/>
    <w:rsid w:val="00C236D2"/>
    <w:rsid w:val="00C23BB3"/>
    <w:rsid w:val="00C27BBC"/>
    <w:rsid w:val="00C3037E"/>
    <w:rsid w:val="00C307E8"/>
    <w:rsid w:val="00C30DC4"/>
    <w:rsid w:val="00C32205"/>
    <w:rsid w:val="00C33C75"/>
    <w:rsid w:val="00C352BE"/>
    <w:rsid w:val="00C353DB"/>
    <w:rsid w:val="00C4015E"/>
    <w:rsid w:val="00C4137F"/>
    <w:rsid w:val="00C452B7"/>
    <w:rsid w:val="00C45539"/>
    <w:rsid w:val="00C45E45"/>
    <w:rsid w:val="00C45E6C"/>
    <w:rsid w:val="00C47851"/>
    <w:rsid w:val="00C509FD"/>
    <w:rsid w:val="00C5256C"/>
    <w:rsid w:val="00C54CD1"/>
    <w:rsid w:val="00C54E3E"/>
    <w:rsid w:val="00C565E1"/>
    <w:rsid w:val="00C60139"/>
    <w:rsid w:val="00C61048"/>
    <w:rsid w:val="00C611AB"/>
    <w:rsid w:val="00C641A1"/>
    <w:rsid w:val="00C64600"/>
    <w:rsid w:val="00C64A9B"/>
    <w:rsid w:val="00C6583F"/>
    <w:rsid w:val="00C71993"/>
    <w:rsid w:val="00C71D61"/>
    <w:rsid w:val="00C73A1E"/>
    <w:rsid w:val="00C748B3"/>
    <w:rsid w:val="00C74921"/>
    <w:rsid w:val="00C75669"/>
    <w:rsid w:val="00C76936"/>
    <w:rsid w:val="00C80A31"/>
    <w:rsid w:val="00C80D90"/>
    <w:rsid w:val="00C82741"/>
    <w:rsid w:val="00C82EBA"/>
    <w:rsid w:val="00C83AFC"/>
    <w:rsid w:val="00C852DE"/>
    <w:rsid w:val="00C8794D"/>
    <w:rsid w:val="00C90C12"/>
    <w:rsid w:val="00C90C42"/>
    <w:rsid w:val="00C9123A"/>
    <w:rsid w:val="00C912E8"/>
    <w:rsid w:val="00C917A0"/>
    <w:rsid w:val="00C9756C"/>
    <w:rsid w:val="00CA142B"/>
    <w:rsid w:val="00CA286D"/>
    <w:rsid w:val="00CA28E7"/>
    <w:rsid w:val="00CA3272"/>
    <w:rsid w:val="00CB2788"/>
    <w:rsid w:val="00CB2FA8"/>
    <w:rsid w:val="00CB300F"/>
    <w:rsid w:val="00CB7EE8"/>
    <w:rsid w:val="00CC294F"/>
    <w:rsid w:val="00CC5E42"/>
    <w:rsid w:val="00CC6091"/>
    <w:rsid w:val="00CC7678"/>
    <w:rsid w:val="00CD219E"/>
    <w:rsid w:val="00CD44C6"/>
    <w:rsid w:val="00CD50DF"/>
    <w:rsid w:val="00CD7EF4"/>
    <w:rsid w:val="00CE0136"/>
    <w:rsid w:val="00CE2207"/>
    <w:rsid w:val="00CE3D12"/>
    <w:rsid w:val="00CE3F2D"/>
    <w:rsid w:val="00CE659D"/>
    <w:rsid w:val="00CE7C99"/>
    <w:rsid w:val="00CF05E3"/>
    <w:rsid w:val="00CF40F2"/>
    <w:rsid w:val="00CF5CB0"/>
    <w:rsid w:val="00CF7AF1"/>
    <w:rsid w:val="00CF7C90"/>
    <w:rsid w:val="00D006DF"/>
    <w:rsid w:val="00D00725"/>
    <w:rsid w:val="00D03DDD"/>
    <w:rsid w:val="00D04BC1"/>
    <w:rsid w:val="00D05190"/>
    <w:rsid w:val="00D1026F"/>
    <w:rsid w:val="00D11AAF"/>
    <w:rsid w:val="00D11F4A"/>
    <w:rsid w:val="00D12402"/>
    <w:rsid w:val="00D1481D"/>
    <w:rsid w:val="00D1699A"/>
    <w:rsid w:val="00D179D0"/>
    <w:rsid w:val="00D21B97"/>
    <w:rsid w:val="00D23ABF"/>
    <w:rsid w:val="00D25853"/>
    <w:rsid w:val="00D30D91"/>
    <w:rsid w:val="00D33CA1"/>
    <w:rsid w:val="00D34595"/>
    <w:rsid w:val="00D36F26"/>
    <w:rsid w:val="00D40967"/>
    <w:rsid w:val="00D40D06"/>
    <w:rsid w:val="00D41941"/>
    <w:rsid w:val="00D41F85"/>
    <w:rsid w:val="00D4210A"/>
    <w:rsid w:val="00D42601"/>
    <w:rsid w:val="00D4382D"/>
    <w:rsid w:val="00D44FD6"/>
    <w:rsid w:val="00D4577A"/>
    <w:rsid w:val="00D4684A"/>
    <w:rsid w:val="00D468DF"/>
    <w:rsid w:val="00D50495"/>
    <w:rsid w:val="00D52427"/>
    <w:rsid w:val="00D54293"/>
    <w:rsid w:val="00D544CE"/>
    <w:rsid w:val="00D55155"/>
    <w:rsid w:val="00D56000"/>
    <w:rsid w:val="00D57155"/>
    <w:rsid w:val="00D613C1"/>
    <w:rsid w:val="00D61E51"/>
    <w:rsid w:val="00D622A9"/>
    <w:rsid w:val="00D62725"/>
    <w:rsid w:val="00D62F76"/>
    <w:rsid w:val="00D6525C"/>
    <w:rsid w:val="00D65DB9"/>
    <w:rsid w:val="00D66033"/>
    <w:rsid w:val="00D707C2"/>
    <w:rsid w:val="00D7126C"/>
    <w:rsid w:val="00D713A2"/>
    <w:rsid w:val="00D7180D"/>
    <w:rsid w:val="00D71974"/>
    <w:rsid w:val="00D73606"/>
    <w:rsid w:val="00D774C1"/>
    <w:rsid w:val="00D814F2"/>
    <w:rsid w:val="00D83596"/>
    <w:rsid w:val="00D87127"/>
    <w:rsid w:val="00D91515"/>
    <w:rsid w:val="00D927CA"/>
    <w:rsid w:val="00D92DDC"/>
    <w:rsid w:val="00D93426"/>
    <w:rsid w:val="00D9592D"/>
    <w:rsid w:val="00D97186"/>
    <w:rsid w:val="00DA129A"/>
    <w:rsid w:val="00DA1340"/>
    <w:rsid w:val="00DA2382"/>
    <w:rsid w:val="00DA2B74"/>
    <w:rsid w:val="00DA4E3F"/>
    <w:rsid w:val="00DA528B"/>
    <w:rsid w:val="00DA54F0"/>
    <w:rsid w:val="00DA5A66"/>
    <w:rsid w:val="00DA62F6"/>
    <w:rsid w:val="00DB049E"/>
    <w:rsid w:val="00DB0D32"/>
    <w:rsid w:val="00DB42CD"/>
    <w:rsid w:val="00DB5335"/>
    <w:rsid w:val="00DB6D04"/>
    <w:rsid w:val="00DB70C4"/>
    <w:rsid w:val="00DC0A56"/>
    <w:rsid w:val="00DC1601"/>
    <w:rsid w:val="00DC1BD8"/>
    <w:rsid w:val="00DC2291"/>
    <w:rsid w:val="00DC32BF"/>
    <w:rsid w:val="00DC33FF"/>
    <w:rsid w:val="00DC4387"/>
    <w:rsid w:val="00DC5277"/>
    <w:rsid w:val="00DC6097"/>
    <w:rsid w:val="00DD12F7"/>
    <w:rsid w:val="00DD19F6"/>
    <w:rsid w:val="00DD2551"/>
    <w:rsid w:val="00DD3816"/>
    <w:rsid w:val="00DD5337"/>
    <w:rsid w:val="00DD574E"/>
    <w:rsid w:val="00DE0A5C"/>
    <w:rsid w:val="00DE50C8"/>
    <w:rsid w:val="00DE67BD"/>
    <w:rsid w:val="00DE798B"/>
    <w:rsid w:val="00DF5789"/>
    <w:rsid w:val="00DF744E"/>
    <w:rsid w:val="00DF7CDE"/>
    <w:rsid w:val="00DF7ECD"/>
    <w:rsid w:val="00E00DCF"/>
    <w:rsid w:val="00E02C08"/>
    <w:rsid w:val="00E06309"/>
    <w:rsid w:val="00E0789F"/>
    <w:rsid w:val="00E07B46"/>
    <w:rsid w:val="00E10318"/>
    <w:rsid w:val="00E10F16"/>
    <w:rsid w:val="00E151F3"/>
    <w:rsid w:val="00E15E60"/>
    <w:rsid w:val="00E165E8"/>
    <w:rsid w:val="00E1689A"/>
    <w:rsid w:val="00E32A72"/>
    <w:rsid w:val="00E33163"/>
    <w:rsid w:val="00E33C1A"/>
    <w:rsid w:val="00E349FF"/>
    <w:rsid w:val="00E35559"/>
    <w:rsid w:val="00E35D41"/>
    <w:rsid w:val="00E36286"/>
    <w:rsid w:val="00E3633F"/>
    <w:rsid w:val="00E36987"/>
    <w:rsid w:val="00E36E1F"/>
    <w:rsid w:val="00E37372"/>
    <w:rsid w:val="00E40F4C"/>
    <w:rsid w:val="00E435AC"/>
    <w:rsid w:val="00E45C8D"/>
    <w:rsid w:val="00E50913"/>
    <w:rsid w:val="00E50DFE"/>
    <w:rsid w:val="00E511DA"/>
    <w:rsid w:val="00E52BAF"/>
    <w:rsid w:val="00E54671"/>
    <w:rsid w:val="00E57724"/>
    <w:rsid w:val="00E64285"/>
    <w:rsid w:val="00E73368"/>
    <w:rsid w:val="00E73987"/>
    <w:rsid w:val="00E74455"/>
    <w:rsid w:val="00E744ED"/>
    <w:rsid w:val="00E74BFC"/>
    <w:rsid w:val="00E74EB7"/>
    <w:rsid w:val="00E75AEC"/>
    <w:rsid w:val="00E76A46"/>
    <w:rsid w:val="00E77176"/>
    <w:rsid w:val="00E80F24"/>
    <w:rsid w:val="00E82DD3"/>
    <w:rsid w:val="00E8354B"/>
    <w:rsid w:val="00E859E2"/>
    <w:rsid w:val="00E90820"/>
    <w:rsid w:val="00E90F64"/>
    <w:rsid w:val="00E924F9"/>
    <w:rsid w:val="00E9256C"/>
    <w:rsid w:val="00E92F31"/>
    <w:rsid w:val="00E93501"/>
    <w:rsid w:val="00E9372E"/>
    <w:rsid w:val="00E93D84"/>
    <w:rsid w:val="00E940C7"/>
    <w:rsid w:val="00E940C8"/>
    <w:rsid w:val="00E94F9D"/>
    <w:rsid w:val="00E95A3A"/>
    <w:rsid w:val="00EA07B3"/>
    <w:rsid w:val="00EA1270"/>
    <w:rsid w:val="00EA3C11"/>
    <w:rsid w:val="00EA4A4D"/>
    <w:rsid w:val="00EA4DE5"/>
    <w:rsid w:val="00EA5A45"/>
    <w:rsid w:val="00EA6DC8"/>
    <w:rsid w:val="00EB1CA0"/>
    <w:rsid w:val="00EB4C9F"/>
    <w:rsid w:val="00EB5459"/>
    <w:rsid w:val="00EB5936"/>
    <w:rsid w:val="00EB7B5D"/>
    <w:rsid w:val="00EC12B2"/>
    <w:rsid w:val="00EC275C"/>
    <w:rsid w:val="00EC42A9"/>
    <w:rsid w:val="00EC76A6"/>
    <w:rsid w:val="00EC7A5E"/>
    <w:rsid w:val="00EC7C85"/>
    <w:rsid w:val="00EC7E2E"/>
    <w:rsid w:val="00ED14F8"/>
    <w:rsid w:val="00ED2241"/>
    <w:rsid w:val="00ED23ED"/>
    <w:rsid w:val="00ED3DD0"/>
    <w:rsid w:val="00ED533C"/>
    <w:rsid w:val="00EE08A1"/>
    <w:rsid w:val="00EE1A6E"/>
    <w:rsid w:val="00EE42F7"/>
    <w:rsid w:val="00EE460A"/>
    <w:rsid w:val="00EE5622"/>
    <w:rsid w:val="00EE5B55"/>
    <w:rsid w:val="00EE669E"/>
    <w:rsid w:val="00EE6A61"/>
    <w:rsid w:val="00EE7169"/>
    <w:rsid w:val="00EF0756"/>
    <w:rsid w:val="00EF0A76"/>
    <w:rsid w:val="00EF103F"/>
    <w:rsid w:val="00EF14AA"/>
    <w:rsid w:val="00EF2C24"/>
    <w:rsid w:val="00EF3260"/>
    <w:rsid w:val="00EF44B1"/>
    <w:rsid w:val="00EF4EC3"/>
    <w:rsid w:val="00EF5205"/>
    <w:rsid w:val="00EF6139"/>
    <w:rsid w:val="00EF679F"/>
    <w:rsid w:val="00EF7B8D"/>
    <w:rsid w:val="00F00275"/>
    <w:rsid w:val="00F035E9"/>
    <w:rsid w:val="00F03A06"/>
    <w:rsid w:val="00F03B36"/>
    <w:rsid w:val="00F067B8"/>
    <w:rsid w:val="00F071E0"/>
    <w:rsid w:val="00F072EB"/>
    <w:rsid w:val="00F07562"/>
    <w:rsid w:val="00F10616"/>
    <w:rsid w:val="00F11F62"/>
    <w:rsid w:val="00F12B9A"/>
    <w:rsid w:val="00F13793"/>
    <w:rsid w:val="00F14573"/>
    <w:rsid w:val="00F148E8"/>
    <w:rsid w:val="00F17582"/>
    <w:rsid w:val="00F17E5B"/>
    <w:rsid w:val="00F224DF"/>
    <w:rsid w:val="00F23831"/>
    <w:rsid w:val="00F23B99"/>
    <w:rsid w:val="00F254B8"/>
    <w:rsid w:val="00F27914"/>
    <w:rsid w:val="00F31506"/>
    <w:rsid w:val="00F31F17"/>
    <w:rsid w:val="00F34DCD"/>
    <w:rsid w:val="00F37F10"/>
    <w:rsid w:val="00F41D80"/>
    <w:rsid w:val="00F43466"/>
    <w:rsid w:val="00F441FC"/>
    <w:rsid w:val="00F45889"/>
    <w:rsid w:val="00F46694"/>
    <w:rsid w:val="00F473DA"/>
    <w:rsid w:val="00F47B03"/>
    <w:rsid w:val="00F51B7F"/>
    <w:rsid w:val="00F551A5"/>
    <w:rsid w:val="00F5531A"/>
    <w:rsid w:val="00F564C2"/>
    <w:rsid w:val="00F57139"/>
    <w:rsid w:val="00F57AC8"/>
    <w:rsid w:val="00F635EC"/>
    <w:rsid w:val="00F65766"/>
    <w:rsid w:val="00F658B8"/>
    <w:rsid w:val="00F66338"/>
    <w:rsid w:val="00F66E3A"/>
    <w:rsid w:val="00F67C2E"/>
    <w:rsid w:val="00F723CE"/>
    <w:rsid w:val="00F72BA1"/>
    <w:rsid w:val="00F73D6D"/>
    <w:rsid w:val="00F7433F"/>
    <w:rsid w:val="00F7502D"/>
    <w:rsid w:val="00F76000"/>
    <w:rsid w:val="00F80391"/>
    <w:rsid w:val="00F80AA7"/>
    <w:rsid w:val="00F81452"/>
    <w:rsid w:val="00F82186"/>
    <w:rsid w:val="00F82A64"/>
    <w:rsid w:val="00F83EE3"/>
    <w:rsid w:val="00F845EF"/>
    <w:rsid w:val="00F855E8"/>
    <w:rsid w:val="00F8599D"/>
    <w:rsid w:val="00F87D1B"/>
    <w:rsid w:val="00F90192"/>
    <w:rsid w:val="00F91A73"/>
    <w:rsid w:val="00F92859"/>
    <w:rsid w:val="00F944A8"/>
    <w:rsid w:val="00F9464F"/>
    <w:rsid w:val="00F94C54"/>
    <w:rsid w:val="00F94E17"/>
    <w:rsid w:val="00F95234"/>
    <w:rsid w:val="00F95615"/>
    <w:rsid w:val="00FA0F1D"/>
    <w:rsid w:val="00FA15D2"/>
    <w:rsid w:val="00FA3109"/>
    <w:rsid w:val="00FA3A4C"/>
    <w:rsid w:val="00FA514F"/>
    <w:rsid w:val="00FA5F21"/>
    <w:rsid w:val="00FA763E"/>
    <w:rsid w:val="00FB00F6"/>
    <w:rsid w:val="00FB0D8E"/>
    <w:rsid w:val="00FB4524"/>
    <w:rsid w:val="00FB577D"/>
    <w:rsid w:val="00FB6F13"/>
    <w:rsid w:val="00FB77D8"/>
    <w:rsid w:val="00FC089C"/>
    <w:rsid w:val="00FC0B9D"/>
    <w:rsid w:val="00FC0CD8"/>
    <w:rsid w:val="00FC141E"/>
    <w:rsid w:val="00FC1564"/>
    <w:rsid w:val="00FC2B3F"/>
    <w:rsid w:val="00FC3199"/>
    <w:rsid w:val="00FC3ED9"/>
    <w:rsid w:val="00FC3F29"/>
    <w:rsid w:val="00FC5540"/>
    <w:rsid w:val="00FC6125"/>
    <w:rsid w:val="00FC661E"/>
    <w:rsid w:val="00FC6955"/>
    <w:rsid w:val="00FC73BE"/>
    <w:rsid w:val="00FC75AA"/>
    <w:rsid w:val="00FC7CA9"/>
    <w:rsid w:val="00FC7DAF"/>
    <w:rsid w:val="00FD0DB8"/>
    <w:rsid w:val="00FD1C88"/>
    <w:rsid w:val="00FD677A"/>
    <w:rsid w:val="00FD67DA"/>
    <w:rsid w:val="00FD6D86"/>
    <w:rsid w:val="00FD785B"/>
    <w:rsid w:val="00FD7D6A"/>
    <w:rsid w:val="00FE0E6E"/>
    <w:rsid w:val="00FE3449"/>
    <w:rsid w:val="00FE52CD"/>
    <w:rsid w:val="00FE72DC"/>
    <w:rsid w:val="00FE75B7"/>
    <w:rsid w:val="00FF03FB"/>
    <w:rsid w:val="00FF04BB"/>
    <w:rsid w:val="00FF0774"/>
    <w:rsid w:val="00FF1053"/>
    <w:rsid w:val="00FF1AA7"/>
    <w:rsid w:val="00FF2FDF"/>
    <w:rsid w:val="00FF412F"/>
    <w:rsid w:val="00FF6830"/>
    <w:rsid w:val="00FF7D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martTagType w:namespaceuri="urn:schemas-microsoft-com:office:smarttags" w:name="place"/>
  <w:smartTagType w:namespaceuri="urn:schemas-microsoft-com:office:smarttags" w:name="PlaceType"/>
  <w:smartTagType w:namespaceuri="urn:schemas-microsoft-com:office:smarttags" w:name="PlaceName"/>
  <w:shapeDefaults>
    <o:shapedefaults v:ext="edit" spidmax="2049" fillcolor="white">
      <v:fill color="white"/>
      <o:colormru v:ext="edit" colors="#c22a52,#bb0013,#006098"/>
    </o:shapedefaults>
    <o:shapelayout v:ext="edit">
      <o:idmap v:ext="edit" data="1"/>
    </o:shapelayout>
  </w:shapeDefaults>
  <w:decimalSymbol w:val="."/>
  <w:listSeparator w:val=","/>
  <w14:docId w14:val="088AD359"/>
  <w15:docId w15:val="{2D48C819-3F20-4D51-ACED-AE50FF629D3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MS Mincho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iPriority="99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iPriority="99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547D5A"/>
    <w:pPr>
      <w:spacing w:before="100" w:beforeAutospacing="1" w:after="100" w:afterAutospacing="1"/>
      <w:jc w:val="both"/>
    </w:pPr>
    <w:rPr>
      <w:rFonts w:ascii="Futura Bk" w:hAnsi="Futura Bk"/>
      <w:szCs w:val="24"/>
      <w:lang w:eastAsia="ja-JP"/>
    </w:rPr>
  </w:style>
  <w:style w:type="paragraph" w:styleId="Heading1">
    <w:name w:val="heading 1"/>
    <w:next w:val="Normal"/>
    <w:link w:val="Heading1Char"/>
    <w:autoRedefine/>
    <w:qFormat/>
    <w:rsid w:val="00475700"/>
    <w:pPr>
      <w:numPr>
        <w:numId w:val="16"/>
      </w:numPr>
      <w:pBdr>
        <w:top w:val="single" w:sz="24" w:space="0" w:color="4F81BD"/>
        <w:left w:val="single" w:sz="24" w:space="0" w:color="4F81BD"/>
        <w:bottom w:val="single" w:sz="24" w:space="0" w:color="4F81BD"/>
        <w:right w:val="single" w:sz="24" w:space="0" w:color="4F81BD"/>
      </w:pBdr>
      <w:shd w:val="clear" w:color="auto" w:fill="4F81BD"/>
      <w:tabs>
        <w:tab w:val="left" w:pos="360"/>
      </w:tabs>
      <w:spacing w:before="200" w:line="276" w:lineRule="auto"/>
      <w:jc w:val="both"/>
      <w:outlineLvl w:val="0"/>
    </w:pPr>
    <w:rPr>
      <w:rFonts w:ascii="Calibri" w:eastAsia="宋体" w:hAnsi="Calibri"/>
      <w:bCs/>
      <w:caps/>
      <w:color w:val="FFFFFF"/>
      <w:spacing w:val="15"/>
      <w:sz w:val="22"/>
      <w:szCs w:val="22"/>
    </w:rPr>
  </w:style>
  <w:style w:type="paragraph" w:styleId="Heading2">
    <w:name w:val="heading 2"/>
    <w:basedOn w:val="Normal"/>
    <w:next w:val="Normal"/>
    <w:link w:val="Heading2Char"/>
    <w:autoRedefine/>
    <w:qFormat/>
    <w:rsid w:val="0050662C"/>
    <w:pPr>
      <w:numPr>
        <w:ilvl w:val="1"/>
        <w:numId w:val="16"/>
      </w:numPr>
      <w:pBdr>
        <w:top w:val="single" w:sz="24" w:space="0" w:color="DBE5F1"/>
        <w:left w:val="single" w:sz="24" w:space="0" w:color="DBE5F1"/>
        <w:bottom w:val="single" w:sz="24" w:space="0" w:color="DBE5F1"/>
        <w:right w:val="single" w:sz="24" w:space="0" w:color="DBE5F1"/>
      </w:pBdr>
      <w:shd w:val="clear" w:color="auto" w:fill="DBE5F1"/>
      <w:spacing w:before="200" w:beforeAutospacing="0" w:after="0" w:afterAutospacing="0" w:line="276" w:lineRule="auto"/>
      <w:outlineLvl w:val="1"/>
    </w:pPr>
    <w:rPr>
      <w:rFonts w:ascii="Calibri" w:eastAsia="宋体" w:hAnsi="Calibri"/>
      <w:bCs/>
      <w:caps/>
      <w:color w:val="000000"/>
      <w:spacing w:val="15"/>
      <w:sz w:val="22"/>
      <w:szCs w:val="22"/>
      <w:lang w:eastAsia="en-US"/>
    </w:rPr>
  </w:style>
  <w:style w:type="paragraph" w:styleId="Heading3">
    <w:name w:val="heading 3"/>
    <w:basedOn w:val="HPBodytext10pt"/>
    <w:next w:val="HPBodytext10pt"/>
    <w:link w:val="Heading3Char"/>
    <w:autoRedefine/>
    <w:qFormat/>
    <w:rsid w:val="0050662C"/>
    <w:pPr>
      <w:numPr>
        <w:ilvl w:val="2"/>
        <w:numId w:val="16"/>
      </w:numPr>
      <w:pBdr>
        <w:top w:val="single" w:sz="6" w:space="2" w:color="4F81BD"/>
        <w:left w:val="single" w:sz="6" w:space="2" w:color="4F81BD"/>
      </w:pBdr>
      <w:tabs>
        <w:tab w:val="clear" w:pos="187"/>
      </w:tabs>
      <w:spacing w:before="300" w:after="0" w:line="276" w:lineRule="auto"/>
      <w:jc w:val="both"/>
      <w:outlineLvl w:val="2"/>
    </w:pPr>
    <w:rPr>
      <w:rFonts w:ascii="Calibri" w:eastAsia="宋体" w:hAnsi="Calibri"/>
      <w:bCs/>
      <w:caps/>
      <w:color w:val="243F60"/>
      <w:spacing w:val="15"/>
      <w:sz w:val="22"/>
      <w:szCs w:val="22"/>
    </w:rPr>
  </w:style>
  <w:style w:type="paragraph" w:styleId="Heading4">
    <w:name w:val="heading 4"/>
    <w:basedOn w:val="HPBodytext10pt"/>
    <w:next w:val="HPBodytext10pt"/>
    <w:link w:val="Heading4Char"/>
    <w:qFormat/>
    <w:rsid w:val="006272A5"/>
    <w:pPr>
      <w:keepNext/>
      <w:numPr>
        <w:ilvl w:val="3"/>
        <w:numId w:val="16"/>
      </w:numPr>
      <w:spacing w:before="200"/>
      <w:outlineLvl w:val="3"/>
    </w:pPr>
  </w:style>
  <w:style w:type="paragraph" w:styleId="Heading5">
    <w:name w:val="heading 5"/>
    <w:basedOn w:val="Normal"/>
    <w:next w:val="Normal"/>
    <w:link w:val="Heading5Char"/>
    <w:qFormat/>
    <w:rsid w:val="00447D94"/>
    <w:pPr>
      <w:numPr>
        <w:ilvl w:val="4"/>
        <w:numId w:val="16"/>
      </w:num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Heading6">
    <w:name w:val="heading 6"/>
    <w:basedOn w:val="Normal"/>
    <w:next w:val="Normal"/>
    <w:link w:val="Heading6Char"/>
    <w:qFormat/>
    <w:rsid w:val="00447D94"/>
    <w:pPr>
      <w:numPr>
        <w:ilvl w:val="5"/>
        <w:numId w:val="16"/>
      </w:numPr>
      <w:spacing w:before="240" w:after="60"/>
      <w:outlineLvl w:val="5"/>
    </w:pPr>
    <w:rPr>
      <w:rFonts w:ascii="Times New Roman" w:hAnsi="Times New Roman"/>
      <w:b/>
      <w:bCs/>
      <w:sz w:val="22"/>
      <w:szCs w:val="22"/>
    </w:rPr>
  </w:style>
  <w:style w:type="paragraph" w:styleId="Heading7">
    <w:name w:val="heading 7"/>
    <w:basedOn w:val="Normal"/>
    <w:next w:val="Normal"/>
    <w:link w:val="Heading7Char"/>
    <w:qFormat/>
    <w:rsid w:val="00447D94"/>
    <w:pPr>
      <w:numPr>
        <w:ilvl w:val="6"/>
        <w:numId w:val="16"/>
      </w:numPr>
      <w:spacing w:before="240" w:after="60"/>
      <w:outlineLvl w:val="6"/>
    </w:pPr>
    <w:rPr>
      <w:rFonts w:ascii="Times New Roman" w:hAnsi="Times New Roman"/>
      <w:sz w:val="24"/>
    </w:rPr>
  </w:style>
  <w:style w:type="paragraph" w:styleId="Heading8">
    <w:name w:val="heading 8"/>
    <w:basedOn w:val="Normal"/>
    <w:next w:val="Normal"/>
    <w:link w:val="Heading8Char"/>
    <w:qFormat/>
    <w:rsid w:val="00447D94"/>
    <w:pPr>
      <w:numPr>
        <w:ilvl w:val="7"/>
        <w:numId w:val="16"/>
      </w:numPr>
      <w:spacing w:before="240" w:after="60"/>
      <w:outlineLvl w:val="7"/>
    </w:pPr>
    <w:rPr>
      <w:rFonts w:ascii="Times New Roman" w:hAnsi="Times New Roman"/>
      <w:i/>
      <w:iCs/>
      <w:sz w:val="24"/>
    </w:rPr>
  </w:style>
  <w:style w:type="paragraph" w:styleId="Heading9">
    <w:name w:val="heading 9"/>
    <w:basedOn w:val="Normal"/>
    <w:next w:val="Normal"/>
    <w:link w:val="Heading9Char"/>
    <w:qFormat/>
    <w:rsid w:val="00447D94"/>
    <w:pPr>
      <w:numPr>
        <w:ilvl w:val="8"/>
        <w:numId w:val="16"/>
      </w:numPr>
      <w:spacing w:before="240" w:after="60"/>
      <w:outlineLvl w:val="8"/>
    </w:pPr>
    <w:rPr>
      <w:rFonts w:ascii="Arial" w:hAnsi="Arial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HPBullet10pt">
    <w:name w:val="_HP Bullet_10 pt"/>
    <w:link w:val="HPBullet10ptChar"/>
    <w:rsid w:val="00CA3272"/>
    <w:pPr>
      <w:numPr>
        <w:numId w:val="3"/>
      </w:numPr>
      <w:tabs>
        <w:tab w:val="left" w:pos="187"/>
      </w:tabs>
      <w:spacing w:before="60"/>
    </w:pPr>
    <w:rPr>
      <w:rFonts w:ascii="Futura Bk" w:hAnsi="Futura Bk"/>
      <w:color w:val="000000"/>
    </w:rPr>
  </w:style>
  <w:style w:type="paragraph" w:styleId="TOC3">
    <w:name w:val="toc 3"/>
    <w:basedOn w:val="Normal"/>
    <w:next w:val="Normal"/>
    <w:autoRedefine/>
    <w:uiPriority w:val="39"/>
    <w:qFormat/>
    <w:rsid w:val="006C6403"/>
    <w:pPr>
      <w:tabs>
        <w:tab w:val="right" w:leader="dot" w:pos="8640"/>
      </w:tabs>
      <w:spacing w:before="0" w:beforeAutospacing="0" w:after="0" w:afterAutospacing="0"/>
      <w:ind w:left="403"/>
    </w:pPr>
    <w:rPr>
      <w:iCs/>
      <w:noProof/>
      <w:sz w:val="18"/>
      <w:szCs w:val="18"/>
    </w:rPr>
  </w:style>
  <w:style w:type="paragraph" w:customStyle="1" w:styleId="HPBodytext10pt">
    <w:name w:val="_HP Body text 10 pt"/>
    <w:link w:val="HPBodytext10ptChar"/>
    <w:rsid w:val="005249AF"/>
    <w:pPr>
      <w:tabs>
        <w:tab w:val="left" w:pos="187"/>
      </w:tabs>
      <w:spacing w:after="120"/>
    </w:pPr>
    <w:rPr>
      <w:rFonts w:ascii="Futura Bk" w:hAnsi="Futura Bk"/>
      <w:color w:val="000000"/>
    </w:rPr>
  </w:style>
  <w:style w:type="paragraph" w:customStyle="1" w:styleId="HPMainTitle">
    <w:name w:val="_HP Main Title"/>
    <w:rsid w:val="005249AF"/>
    <w:pPr>
      <w:tabs>
        <w:tab w:val="left" w:pos="6102"/>
      </w:tabs>
      <w:spacing w:after="360"/>
    </w:pPr>
    <w:rPr>
      <w:rFonts w:ascii="Futura Bk" w:eastAsia="Times" w:hAnsi="Futura Bk"/>
      <w:color w:val="5EC1C5"/>
      <w:sz w:val="34"/>
    </w:rPr>
  </w:style>
  <w:style w:type="paragraph" w:customStyle="1" w:styleId="HPBodytextlast10pt">
    <w:name w:val="_HP Body text_last 10 pt"/>
    <w:basedOn w:val="HPBodytext10pt"/>
    <w:rsid w:val="005249AF"/>
    <w:pPr>
      <w:spacing w:after="240"/>
    </w:pPr>
  </w:style>
  <w:style w:type="paragraph" w:customStyle="1" w:styleId="HPGraphicLine">
    <w:name w:val="_HP Graphic Line"/>
    <w:next w:val="Normal"/>
    <w:rsid w:val="005249AF"/>
    <w:pPr>
      <w:keepNext/>
      <w:pBdr>
        <w:top w:val="single" w:sz="48" w:space="1" w:color="5EC1C5"/>
      </w:pBdr>
      <w:tabs>
        <w:tab w:val="left" w:pos="5085"/>
      </w:tabs>
      <w:spacing w:before="240"/>
    </w:pPr>
    <w:rPr>
      <w:rFonts w:ascii="Futura Bk" w:eastAsia="Times" w:hAnsi="Futura Bk"/>
    </w:rPr>
  </w:style>
  <w:style w:type="paragraph" w:customStyle="1" w:styleId="HPEndNote7pt">
    <w:name w:val="_HP End Note  7pt"/>
    <w:rsid w:val="005249AF"/>
    <w:pPr>
      <w:spacing w:after="60" w:line="200" w:lineRule="exact"/>
    </w:pPr>
    <w:rPr>
      <w:rFonts w:ascii="Futura Bk" w:eastAsia="Times" w:hAnsi="Futura Bk"/>
      <w:sz w:val="14"/>
    </w:rPr>
  </w:style>
  <w:style w:type="paragraph" w:customStyle="1" w:styleId="HPBulletLast10pt">
    <w:name w:val="_HP Bullet_Last 10 pt"/>
    <w:basedOn w:val="HPBullet10pt"/>
    <w:rsid w:val="005249AF"/>
    <w:pPr>
      <w:spacing w:after="240"/>
    </w:pPr>
  </w:style>
  <w:style w:type="paragraph" w:customStyle="1" w:styleId="HPEndashbullets10pt">
    <w:name w:val="_HP En dash bullets 10 pt"/>
    <w:basedOn w:val="Normal"/>
    <w:rsid w:val="005249AF"/>
    <w:pPr>
      <w:numPr>
        <w:numId w:val="1"/>
      </w:numPr>
      <w:tabs>
        <w:tab w:val="clear" w:pos="547"/>
      </w:tabs>
      <w:ind w:left="374" w:hanging="187"/>
    </w:pPr>
  </w:style>
  <w:style w:type="paragraph" w:customStyle="1" w:styleId="HPTableBody8pt">
    <w:name w:val="_HP Table Body 8 pt"/>
    <w:basedOn w:val="Normal"/>
    <w:rsid w:val="005249AF"/>
    <w:pPr>
      <w:spacing w:before="80" w:after="80"/>
      <w:ind w:left="58" w:right="58"/>
    </w:pPr>
    <w:rPr>
      <w:sz w:val="16"/>
      <w:szCs w:val="20"/>
    </w:rPr>
  </w:style>
  <w:style w:type="paragraph" w:customStyle="1" w:styleId="HPEndashbulletslast10pt">
    <w:name w:val="_HP En dash bullets last 10 pt"/>
    <w:basedOn w:val="HPEndashbullets10pt"/>
    <w:rsid w:val="005249AF"/>
    <w:pPr>
      <w:tabs>
        <w:tab w:val="num" w:pos="547"/>
      </w:tabs>
      <w:spacing w:after="120"/>
      <w:ind w:left="547" w:hanging="360"/>
    </w:pPr>
  </w:style>
  <w:style w:type="paragraph" w:styleId="FootnoteText">
    <w:name w:val="footnote text"/>
    <w:basedOn w:val="Normal"/>
    <w:semiHidden/>
    <w:rsid w:val="005249AF"/>
    <w:rPr>
      <w:sz w:val="14"/>
      <w:szCs w:val="20"/>
    </w:rPr>
  </w:style>
  <w:style w:type="paragraph" w:customStyle="1" w:styleId="HPTableHead8pt">
    <w:name w:val="_HP Table Head 8 pt"/>
    <w:basedOn w:val="HPTableBody8pt"/>
    <w:rsid w:val="005249AF"/>
    <w:pPr>
      <w:spacing w:before="60" w:after="60"/>
    </w:pPr>
    <w:rPr>
      <w:rFonts w:ascii="Futura Hv" w:hAnsi="Futura Hv"/>
    </w:rPr>
  </w:style>
  <w:style w:type="character" w:styleId="Hyperlink">
    <w:name w:val="Hyperlink"/>
    <w:uiPriority w:val="99"/>
    <w:rsid w:val="005249AF"/>
    <w:rPr>
      <w:rFonts w:ascii="Futura Bk" w:hAnsi="Futura Bk"/>
      <w:dstrike w:val="0"/>
      <w:color w:val="0000FF"/>
      <w:sz w:val="18"/>
      <w:u w:val="single"/>
      <w:vertAlign w:val="baseline"/>
    </w:rPr>
  </w:style>
  <w:style w:type="paragraph" w:styleId="TOC2">
    <w:name w:val="toc 2"/>
    <w:basedOn w:val="Normal"/>
    <w:next w:val="Normal"/>
    <w:uiPriority w:val="39"/>
    <w:qFormat/>
    <w:rsid w:val="006C6403"/>
    <w:pPr>
      <w:tabs>
        <w:tab w:val="right" w:leader="dot" w:pos="8640"/>
      </w:tabs>
      <w:spacing w:before="0" w:beforeAutospacing="0" w:after="0" w:afterAutospacing="0"/>
      <w:ind w:left="202"/>
    </w:pPr>
    <w:rPr>
      <w:sz w:val="18"/>
    </w:rPr>
  </w:style>
  <w:style w:type="paragraph" w:styleId="TOC1">
    <w:name w:val="toc 1"/>
    <w:basedOn w:val="Normal"/>
    <w:next w:val="Normal"/>
    <w:link w:val="TOC1Char"/>
    <w:uiPriority w:val="39"/>
    <w:qFormat/>
    <w:rsid w:val="006C6403"/>
    <w:pPr>
      <w:tabs>
        <w:tab w:val="right" w:leader="dot" w:pos="8640"/>
      </w:tabs>
      <w:spacing w:before="0" w:beforeAutospacing="0" w:after="0" w:afterAutospacing="0"/>
    </w:pPr>
    <w:rPr>
      <w:iCs/>
      <w:sz w:val="18"/>
    </w:rPr>
  </w:style>
  <w:style w:type="paragraph" w:customStyle="1" w:styleId="HPSidebartext">
    <w:name w:val="_HP Sidebar text"/>
    <w:basedOn w:val="Normal"/>
    <w:rsid w:val="005249AF"/>
    <w:pPr>
      <w:pBdr>
        <w:bottom w:val="single" w:sz="18" w:space="10" w:color="5EC1C5"/>
      </w:pBdr>
      <w:spacing w:after="360"/>
      <w:ind w:right="3600"/>
    </w:pPr>
    <w:rPr>
      <w:color w:val="000000"/>
      <w:sz w:val="16"/>
    </w:rPr>
  </w:style>
  <w:style w:type="character" w:styleId="PageNumber">
    <w:name w:val="page number"/>
    <w:rsid w:val="005249AF"/>
    <w:rPr>
      <w:rFonts w:ascii="Futura Bk" w:hAnsi="Futura Bk"/>
      <w:color w:val="5EC1C5"/>
      <w:sz w:val="24"/>
    </w:rPr>
  </w:style>
  <w:style w:type="paragraph" w:customStyle="1" w:styleId="HPFigure">
    <w:name w:val="_HP Figure"/>
    <w:rsid w:val="005249AF"/>
    <w:pPr>
      <w:keepNext/>
      <w:spacing w:after="280"/>
    </w:pPr>
    <w:rPr>
      <w:rFonts w:ascii="Futura Bk" w:hAnsi="Futura Bk"/>
      <w:sz w:val="16"/>
    </w:rPr>
  </w:style>
  <w:style w:type="paragraph" w:styleId="TOC4">
    <w:name w:val="toc 4"/>
    <w:basedOn w:val="Normal"/>
    <w:next w:val="Normal"/>
    <w:autoRedefine/>
    <w:uiPriority w:val="39"/>
    <w:rsid w:val="005249AF"/>
    <w:pPr>
      <w:ind w:left="480"/>
    </w:pPr>
  </w:style>
  <w:style w:type="paragraph" w:customStyle="1" w:styleId="HPNumberedlist">
    <w:name w:val="_HP Numbered list"/>
    <w:basedOn w:val="Normal"/>
    <w:rsid w:val="005249AF"/>
    <w:pPr>
      <w:numPr>
        <w:numId w:val="2"/>
      </w:numPr>
      <w:tabs>
        <w:tab w:val="clear" w:pos="360"/>
        <w:tab w:val="left" w:pos="288"/>
      </w:tabs>
      <w:ind w:left="288" w:hanging="288"/>
    </w:pPr>
    <w:rPr>
      <w:color w:val="000000"/>
    </w:rPr>
  </w:style>
  <w:style w:type="paragraph" w:customStyle="1" w:styleId="HPNumberedlistlast">
    <w:name w:val="_HP Numbered list_last"/>
    <w:basedOn w:val="HPNumberedlist"/>
    <w:rsid w:val="005249AF"/>
    <w:pPr>
      <w:tabs>
        <w:tab w:val="num" w:pos="360"/>
      </w:tabs>
      <w:spacing w:after="240"/>
      <w:ind w:left="187" w:hanging="187"/>
    </w:pPr>
  </w:style>
  <w:style w:type="paragraph" w:customStyle="1" w:styleId="HPCopyrighttrademarking">
    <w:name w:val="_HP Copyright/trademarking"/>
    <w:rsid w:val="005249AF"/>
    <w:pPr>
      <w:spacing w:after="120" w:line="160" w:lineRule="exact"/>
    </w:pPr>
    <w:rPr>
      <w:rFonts w:ascii="Futura Bk" w:hAnsi="Futura Bk"/>
      <w:color w:val="000000"/>
      <w:sz w:val="14"/>
    </w:rPr>
  </w:style>
  <w:style w:type="paragraph" w:styleId="TOC5">
    <w:name w:val="toc 5"/>
    <w:basedOn w:val="Normal"/>
    <w:next w:val="Normal"/>
    <w:autoRedefine/>
    <w:uiPriority w:val="39"/>
    <w:rsid w:val="005249AF"/>
    <w:pPr>
      <w:ind w:left="640"/>
    </w:pPr>
  </w:style>
  <w:style w:type="paragraph" w:styleId="TOC6">
    <w:name w:val="toc 6"/>
    <w:basedOn w:val="Normal"/>
    <w:next w:val="Normal"/>
    <w:autoRedefine/>
    <w:uiPriority w:val="39"/>
    <w:rsid w:val="005249AF"/>
    <w:pPr>
      <w:ind w:left="800"/>
    </w:pPr>
  </w:style>
  <w:style w:type="paragraph" w:styleId="TOC7">
    <w:name w:val="toc 7"/>
    <w:basedOn w:val="Normal"/>
    <w:next w:val="Normal"/>
    <w:autoRedefine/>
    <w:uiPriority w:val="39"/>
    <w:rsid w:val="005249AF"/>
    <w:pPr>
      <w:ind w:left="960"/>
    </w:pPr>
  </w:style>
  <w:style w:type="paragraph" w:styleId="TOC8">
    <w:name w:val="toc 8"/>
    <w:basedOn w:val="Normal"/>
    <w:next w:val="Normal"/>
    <w:autoRedefine/>
    <w:uiPriority w:val="39"/>
    <w:rsid w:val="005249AF"/>
    <w:pPr>
      <w:ind w:left="1120"/>
    </w:pPr>
  </w:style>
  <w:style w:type="paragraph" w:styleId="TOC9">
    <w:name w:val="toc 9"/>
    <w:basedOn w:val="Normal"/>
    <w:next w:val="Normal"/>
    <w:autoRedefine/>
    <w:uiPriority w:val="39"/>
    <w:rsid w:val="005249AF"/>
    <w:pPr>
      <w:ind w:left="1280"/>
    </w:pPr>
  </w:style>
  <w:style w:type="paragraph" w:customStyle="1" w:styleId="HPInsertedImage">
    <w:name w:val="_HP Inserted Image"/>
    <w:rsid w:val="005249AF"/>
    <w:pPr>
      <w:keepNext/>
      <w:spacing w:after="360"/>
    </w:pPr>
    <w:rPr>
      <w:rFonts w:ascii="Futura Bk" w:hAnsi="Futura Bk"/>
    </w:rPr>
  </w:style>
  <w:style w:type="paragraph" w:customStyle="1" w:styleId="HPTitleSubhead">
    <w:name w:val="_HP Title Subhead"/>
    <w:rsid w:val="005249AF"/>
    <w:rPr>
      <w:rFonts w:ascii="Futura Bk" w:hAnsi="Futura Bk"/>
      <w:sz w:val="24"/>
    </w:rPr>
  </w:style>
  <w:style w:type="paragraph" w:customStyle="1" w:styleId="HPSidebarHead">
    <w:name w:val="_HP Sidebar Head"/>
    <w:rsid w:val="005249AF"/>
    <w:pPr>
      <w:keepNext/>
      <w:pBdr>
        <w:top w:val="single" w:sz="18" w:space="10" w:color="5EC1C5"/>
      </w:pBdr>
      <w:spacing w:before="240"/>
      <w:ind w:right="3600"/>
    </w:pPr>
    <w:rPr>
      <w:rFonts w:ascii="Futura Hv" w:hAnsi="Futura Hv"/>
      <w:color w:val="5EC1C5"/>
      <w:sz w:val="16"/>
    </w:rPr>
  </w:style>
  <w:style w:type="paragraph" w:customStyle="1" w:styleId="HPSidebarGraphic">
    <w:name w:val="_HP Sidebar Graphic"/>
    <w:basedOn w:val="HPSidebartext"/>
    <w:rsid w:val="005249AF"/>
    <w:pPr>
      <w:pBdr>
        <w:bottom w:val="single" w:sz="18" w:space="6" w:color="5EC1C5"/>
      </w:pBdr>
      <w:spacing w:before="240"/>
    </w:pPr>
  </w:style>
  <w:style w:type="paragraph" w:customStyle="1" w:styleId="HPSidebarTextwGraphic">
    <w:name w:val="_HP Sidebar Text w/Graphic"/>
    <w:basedOn w:val="HPSidebartext"/>
    <w:rsid w:val="005249AF"/>
    <w:pPr>
      <w:pBdr>
        <w:bottom w:val="none" w:sz="0" w:space="0" w:color="auto"/>
      </w:pBdr>
    </w:pPr>
  </w:style>
  <w:style w:type="paragraph" w:customStyle="1" w:styleId="HPMessagingText">
    <w:name w:val="_HP Messaging Text"/>
    <w:rsid w:val="005249AF"/>
    <w:pPr>
      <w:spacing w:after="240"/>
    </w:pPr>
    <w:rPr>
      <w:rFonts w:ascii="Futura Bk" w:hAnsi="Futura Bk"/>
      <w:color w:val="5EC1C5"/>
      <w:sz w:val="28"/>
    </w:rPr>
  </w:style>
  <w:style w:type="paragraph" w:customStyle="1" w:styleId="HPMessagingText17pt">
    <w:name w:val="_HP Messaging Text 17 pt"/>
    <w:rsid w:val="005249AF"/>
    <w:pPr>
      <w:spacing w:after="240"/>
    </w:pPr>
    <w:rPr>
      <w:rFonts w:ascii="Futura Bk" w:hAnsi="Futura Bk"/>
      <w:color w:val="5EC1C5"/>
      <w:sz w:val="34"/>
    </w:rPr>
  </w:style>
  <w:style w:type="paragraph" w:styleId="Header">
    <w:name w:val="header"/>
    <w:basedOn w:val="Normal"/>
    <w:link w:val="HeaderChar"/>
    <w:uiPriority w:val="99"/>
    <w:rsid w:val="005249AF"/>
    <w:pPr>
      <w:tabs>
        <w:tab w:val="center" w:pos="4320"/>
        <w:tab w:val="right" w:pos="8640"/>
      </w:tabs>
    </w:pPr>
  </w:style>
  <w:style w:type="paragraph" w:styleId="Footer">
    <w:name w:val="footer"/>
    <w:basedOn w:val="Normal"/>
    <w:link w:val="FooterChar"/>
    <w:uiPriority w:val="99"/>
    <w:rsid w:val="005249AF"/>
    <w:pPr>
      <w:tabs>
        <w:tab w:val="center" w:pos="4320"/>
        <w:tab w:val="right" w:pos="8640"/>
      </w:tabs>
    </w:pPr>
  </w:style>
  <w:style w:type="paragraph" w:styleId="DocumentMap">
    <w:name w:val="Document Map"/>
    <w:basedOn w:val="Normal"/>
    <w:link w:val="DocumentMapChar"/>
    <w:uiPriority w:val="99"/>
    <w:semiHidden/>
    <w:rsid w:val="00F564C2"/>
    <w:pPr>
      <w:shd w:val="clear" w:color="auto" w:fill="000080"/>
    </w:pPr>
    <w:rPr>
      <w:rFonts w:ascii="Tahoma" w:hAnsi="Tahoma"/>
      <w:szCs w:val="20"/>
    </w:rPr>
  </w:style>
  <w:style w:type="paragraph" w:customStyle="1" w:styleId="HPNumberedlist-2ndparagraph">
    <w:name w:val="_HP Numbered list - 2nd paragraph"/>
    <w:rsid w:val="005249AF"/>
    <w:pPr>
      <w:spacing w:before="120"/>
      <w:ind w:left="288"/>
    </w:pPr>
    <w:rPr>
      <w:rFonts w:ascii="Futura Bk" w:hAnsi="Futura Bk"/>
    </w:rPr>
  </w:style>
  <w:style w:type="paragraph" w:customStyle="1" w:styleId="HPNumberedlist-2ndparagraphlast">
    <w:name w:val="_HP Numbered list - 2nd paragraph last"/>
    <w:basedOn w:val="HPNumberedlist-2ndparagraph"/>
    <w:next w:val="HPBodytext10pt"/>
    <w:rsid w:val="005249AF"/>
    <w:pPr>
      <w:spacing w:after="240"/>
    </w:pPr>
  </w:style>
  <w:style w:type="paragraph" w:customStyle="1" w:styleId="HPEndashbullet10pt-2ndparagraph">
    <w:name w:val="_HP En dash bullet 10 pt - 2nd paragraph"/>
    <w:rsid w:val="005249AF"/>
    <w:pPr>
      <w:spacing w:before="60"/>
      <w:ind w:left="374"/>
    </w:pPr>
    <w:rPr>
      <w:rFonts w:ascii="Futura Bk" w:hAnsi="Futura Bk"/>
    </w:rPr>
  </w:style>
  <w:style w:type="paragraph" w:customStyle="1" w:styleId="HPEndashbullet10pt-2ndparagraphlast">
    <w:name w:val="_HP En dash bullet 10 pt - 2nd paragraph last"/>
    <w:basedOn w:val="HPEndashbullet10pt-2ndparagraph"/>
    <w:rsid w:val="005249AF"/>
    <w:pPr>
      <w:spacing w:after="240"/>
    </w:pPr>
  </w:style>
  <w:style w:type="paragraph" w:customStyle="1" w:styleId="HPBullet10pt-2ndparagraph">
    <w:name w:val="_HP Bullet_10 pt-2nd paragraph"/>
    <w:basedOn w:val="HPBullet10pt-2ndparagraphlast"/>
    <w:rsid w:val="0054382C"/>
    <w:pPr>
      <w:spacing w:after="0"/>
      <w:ind w:left="544" w:hanging="357"/>
    </w:pPr>
  </w:style>
  <w:style w:type="paragraph" w:customStyle="1" w:styleId="HPBullet10pt-2ndparagraphlast">
    <w:name w:val="_HP Bullet_10 pt-2nd paragraph last"/>
    <w:basedOn w:val="HPEndashbulletslast10pt"/>
    <w:rsid w:val="001269AA"/>
  </w:style>
  <w:style w:type="table" w:styleId="TableColumns5">
    <w:name w:val="Table Columns 5"/>
    <w:basedOn w:val="TableNormal"/>
    <w:rsid w:val="00C11D8D"/>
    <w:tblPr>
      <w:tblStyleColBandSize w:val="1"/>
      <w:tblInd w:w="0" w:type="dxa"/>
      <w:tblBorders>
        <w:top w:val="single" w:sz="12" w:space="0" w:color="808080"/>
        <w:left w:val="single" w:sz="12" w:space="0" w:color="808080"/>
        <w:bottom w:val="single" w:sz="12" w:space="0" w:color="808080"/>
        <w:right w:val="single" w:sz="12" w:space="0" w:color="808080"/>
        <w:insideV w:val="single" w:sz="6" w:space="0" w:color="C0C0C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i/>
        <w:iCs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</w:tblStylePr>
  </w:style>
  <w:style w:type="table" w:styleId="TableContemporary">
    <w:name w:val="Table Contemporary"/>
    <w:basedOn w:val="TableNormal"/>
    <w:rsid w:val="00B973E4"/>
    <w:tblPr>
      <w:tblStyleRowBandSize w:val="1"/>
      <w:tblInd w:w="0" w:type="dxa"/>
      <w:tblBorders>
        <w:insideH w:val="single" w:sz="18" w:space="0" w:color="FFFFFF"/>
        <w:insideV w:val="single" w:sz="18" w:space="0" w:color="FFFFF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table" w:styleId="TableGrid">
    <w:name w:val="Table Grid"/>
    <w:basedOn w:val="TableNormal"/>
    <w:uiPriority w:val="59"/>
    <w:rsid w:val="00232D64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Body">
    <w:name w:val="Body"/>
    <w:basedOn w:val="Normal"/>
    <w:link w:val="BodyChar"/>
    <w:rsid w:val="00194D86"/>
    <w:pPr>
      <w:spacing w:before="240"/>
      <w:ind w:left="288" w:right="288"/>
    </w:pPr>
    <w:rPr>
      <w:rFonts w:ascii="Times New Roman" w:hAnsi="Times New Roman"/>
      <w:snapToGrid w:val="0"/>
      <w:szCs w:val="20"/>
    </w:rPr>
  </w:style>
  <w:style w:type="paragraph" w:customStyle="1" w:styleId="Figure">
    <w:name w:val="Figure"/>
    <w:basedOn w:val="Normal"/>
    <w:rsid w:val="00194D86"/>
    <w:pPr>
      <w:numPr>
        <w:numId w:val="4"/>
      </w:numPr>
      <w:pBdr>
        <w:top w:val="single" w:sz="6" w:space="0" w:color="auto"/>
      </w:pBdr>
      <w:tabs>
        <w:tab w:val="clear" w:pos="2700"/>
        <w:tab w:val="left" w:pos="2347"/>
      </w:tabs>
      <w:spacing w:before="240"/>
      <w:ind w:left="432" w:hanging="432"/>
    </w:pPr>
    <w:rPr>
      <w:rFonts w:ascii="Times New Roman" w:hAnsi="Times New Roman"/>
      <w:b/>
      <w:snapToGrid w:val="0"/>
      <w:sz w:val="18"/>
      <w:szCs w:val="20"/>
    </w:rPr>
  </w:style>
  <w:style w:type="paragraph" w:styleId="BalloonText">
    <w:name w:val="Balloon Text"/>
    <w:basedOn w:val="Normal"/>
    <w:link w:val="BalloonTextChar"/>
    <w:rsid w:val="00194D86"/>
    <w:rPr>
      <w:rFonts w:ascii="Tahoma" w:hAnsi="Tahoma"/>
      <w:sz w:val="16"/>
      <w:szCs w:val="16"/>
    </w:rPr>
  </w:style>
  <w:style w:type="table" w:styleId="TableList4">
    <w:name w:val="Table List 4"/>
    <w:basedOn w:val="TableNormal"/>
    <w:rsid w:val="008B33E6"/>
    <w:tblPr>
      <w:tblInd w:w="0" w:type="dxa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8080" w:fill="FFFFFF"/>
      </w:tcPr>
    </w:tblStylePr>
  </w:style>
  <w:style w:type="paragraph" w:styleId="HTMLPreformatted">
    <w:name w:val="HTML Preformatted"/>
    <w:basedOn w:val="Normal"/>
    <w:link w:val="HTMLPreformattedChar"/>
    <w:uiPriority w:val="99"/>
    <w:rsid w:val="00EE669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Cs w:val="20"/>
    </w:rPr>
  </w:style>
  <w:style w:type="paragraph" w:customStyle="1" w:styleId="HPEndashbullet10pt-2ndparagraphLeft033cm">
    <w:name w:val="_HP En dash bullet 10 pt - 2nd paragraph + Left:  0.33 cm"/>
    <w:basedOn w:val="HPEndashbullet10pt-2ndparagraph"/>
    <w:rsid w:val="001C2616"/>
    <w:pPr>
      <w:ind w:left="187"/>
    </w:pPr>
  </w:style>
  <w:style w:type="paragraph" w:customStyle="1" w:styleId="BodyText1">
    <w:name w:val="Body Text1"/>
    <w:link w:val="bodytextChar"/>
    <w:rsid w:val="00EC7A5E"/>
    <w:pPr>
      <w:spacing w:after="120" w:line="250" w:lineRule="exact"/>
      <w:ind w:left="2070"/>
    </w:pPr>
    <w:rPr>
      <w:rFonts w:ascii="Futura Bk" w:hAnsi="Futura Bk"/>
    </w:rPr>
  </w:style>
  <w:style w:type="paragraph" w:customStyle="1" w:styleId="bullet">
    <w:name w:val="bullet"/>
    <w:basedOn w:val="BodyText1"/>
    <w:link w:val="bulletChar"/>
    <w:rsid w:val="00EC7A5E"/>
    <w:pPr>
      <w:numPr>
        <w:numId w:val="5"/>
      </w:numPr>
      <w:tabs>
        <w:tab w:val="clear" w:pos="360"/>
        <w:tab w:val="num" w:pos="180"/>
        <w:tab w:val="num" w:pos="547"/>
        <w:tab w:val="left" w:pos="2880"/>
        <w:tab w:val="left" w:pos="4320"/>
        <w:tab w:val="left" w:pos="5760"/>
      </w:tabs>
      <w:spacing w:after="40"/>
      <w:ind w:left="2880" w:hanging="288"/>
    </w:pPr>
  </w:style>
  <w:style w:type="character" w:customStyle="1" w:styleId="bodytextChar">
    <w:name w:val="body text Char"/>
    <w:link w:val="BodyText1"/>
    <w:rsid w:val="00EC7A5E"/>
    <w:rPr>
      <w:rFonts w:ascii="Futura Bk" w:hAnsi="Futura Bk"/>
      <w:lang w:val="en-US" w:eastAsia="en-US" w:bidi="ar-SA"/>
    </w:rPr>
  </w:style>
  <w:style w:type="character" w:customStyle="1" w:styleId="bulletChar">
    <w:name w:val="bullet Char"/>
    <w:basedOn w:val="bodytextChar"/>
    <w:link w:val="bullet"/>
    <w:rsid w:val="00EC7A5E"/>
    <w:rPr>
      <w:rFonts w:ascii="Futura Bk" w:hAnsi="Futura Bk"/>
      <w:lang w:val="en-US" w:eastAsia="en-US" w:bidi="ar-SA"/>
    </w:rPr>
  </w:style>
  <w:style w:type="paragraph" w:customStyle="1" w:styleId="TableText">
    <w:name w:val="Table Text"/>
    <w:basedOn w:val="Normal"/>
    <w:rsid w:val="00731676"/>
    <w:pPr>
      <w:spacing w:before="40" w:after="40"/>
    </w:pPr>
    <w:rPr>
      <w:rFonts w:ascii="Arial" w:hAnsi="Arial"/>
      <w:snapToGrid w:val="0"/>
      <w:color w:val="000000"/>
      <w:szCs w:val="20"/>
      <w:lang w:val="de-DE"/>
    </w:rPr>
  </w:style>
  <w:style w:type="paragraph" w:customStyle="1" w:styleId="AutoTextTableHeading">
    <w:name w:val="Auto Text Table Heading"/>
    <w:basedOn w:val="TableText"/>
    <w:rsid w:val="00731676"/>
    <w:pPr>
      <w:keepNext/>
      <w:spacing w:before="120" w:after="120"/>
    </w:pPr>
    <w:rPr>
      <w:b/>
      <w:color w:val="FFFFFF"/>
    </w:rPr>
  </w:style>
  <w:style w:type="paragraph" w:customStyle="1" w:styleId="TableTextbold">
    <w:name w:val="Table Text bold"/>
    <w:basedOn w:val="TableText"/>
    <w:rsid w:val="00731676"/>
    <w:rPr>
      <w:b/>
    </w:rPr>
  </w:style>
  <w:style w:type="paragraph" w:styleId="Caption">
    <w:name w:val="caption"/>
    <w:basedOn w:val="Normal"/>
    <w:next w:val="Normal"/>
    <w:link w:val="CaptionChar"/>
    <w:uiPriority w:val="35"/>
    <w:qFormat/>
    <w:rsid w:val="00254F7E"/>
    <w:pPr>
      <w:spacing w:before="60" w:after="120"/>
    </w:pPr>
    <w:rPr>
      <w:rFonts w:ascii="Futura Hv" w:hAnsi="Futura Hv"/>
      <w:bCs/>
      <w:sz w:val="18"/>
      <w:szCs w:val="20"/>
    </w:rPr>
  </w:style>
  <w:style w:type="paragraph" w:customStyle="1" w:styleId="Picturewithframe">
    <w:name w:val="Picture with frame"/>
    <w:basedOn w:val="BodyText"/>
    <w:next w:val="Caption"/>
    <w:rsid w:val="000E5C0D"/>
    <w:pPr>
      <w:keepNext/>
      <w:pBdr>
        <w:top w:val="single" w:sz="4" w:space="6" w:color="auto"/>
        <w:left w:val="single" w:sz="4" w:space="0" w:color="auto"/>
        <w:bottom w:val="single" w:sz="4" w:space="6" w:color="auto"/>
        <w:right w:val="single" w:sz="4" w:space="0" w:color="auto"/>
      </w:pBdr>
      <w:spacing w:before="240" w:after="0" w:line="280" w:lineRule="atLeast"/>
      <w:ind w:left="992"/>
      <w:jc w:val="center"/>
    </w:pPr>
    <w:rPr>
      <w:rFonts w:ascii="Arial" w:hAnsi="Arial"/>
      <w:noProof/>
      <w:sz w:val="22"/>
      <w:szCs w:val="20"/>
      <w:lang w:val="de-DE"/>
    </w:rPr>
  </w:style>
  <w:style w:type="paragraph" w:styleId="BodyText">
    <w:name w:val="Body Text"/>
    <w:basedOn w:val="Normal"/>
    <w:link w:val="BodyTextChar0"/>
    <w:rsid w:val="000E5C0D"/>
    <w:pPr>
      <w:spacing w:after="120"/>
    </w:pPr>
    <w:rPr>
      <w:lang w:eastAsia="en-US"/>
    </w:rPr>
  </w:style>
  <w:style w:type="paragraph" w:customStyle="1" w:styleId="Note">
    <w:name w:val="Note"/>
    <w:basedOn w:val="BodyText"/>
    <w:link w:val="NoteChar"/>
    <w:rsid w:val="00E1689A"/>
    <w:pPr>
      <w:widowControl w:val="0"/>
      <w:numPr>
        <w:numId w:val="6"/>
      </w:num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tabs>
        <w:tab w:val="clear" w:pos="6494"/>
        <w:tab w:val="num" w:pos="1440"/>
      </w:tabs>
      <w:autoSpaceDE w:val="0"/>
      <w:autoSpaceDN w:val="0"/>
      <w:adjustRightInd w:val="0"/>
      <w:spacing w:before="60" w:after="60" w:line="240" w:lineRule="atLeast"/>
      <w:ind w:left="1440" w:hanging="720"/>
    </w:pPr>
    <w:rPr>
      <w:rFonts w:ascii="Arial" w:hAnsi="Arial"/>
      <w:i/>
      <w:color w:val="000000"/>
      <w:szCs w:val="20"/>
    </w:rPr>
  </w:style>
  <w:style w:type="paragraph" w:customStyle="1" w:styleId="CodeSample">
    <w:name w:val="Code Sample"/>
    <w:basedOn w:val="BalloonText"/>
    <w:link w:val="CodeSampleChar"/>
    <w:rsid w:val="00C61048"/>
    <w:pPr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pacing w:before="120" w:after="120"/>
      <w:contextualSpacing/>
    </w:pPr>
    <w:rPr>
      <w:rFonts w:ascii="Courier New" w:hAnsi="Courier New" w:cs="Tahoma"/>
      <w:sz w:val="18"/>
      <w:lang w:val="en-GB" w:eastAsia="fr-FR"/>
    </w:rPr>
  </w:style>
  <w:style w:type="character" w:customStyle="1" w:styleId="CodeSampleChar">
    <w:name w:val="Code Sample Char"/>
    <w:link w:val="CodeSample"/>
    <w:rsid w:val="00C61048"/>
    <w:rPr>
      <w:rFonts w:ascii="Courier New" w:eastAsia="MS Mincho" w:hAnsi="Courier New" w:cs="Tahoma"/>
      <w:sz w:val="18"/>
      <w:szCs w:val="16"/>
      <w:lang w:val="en-GB" w:eastAsia="fr-FR" w:bidi="ar-SA"/>
    </w:rPr>
  </w:style>
  <w:style w:type="character" w:customStyle="1" w:styleId="BodyTextChar0">
    <w:name w:val="Body Text Char"/>
    <w:link w:val="BodyText"/>
    <w:rsid w:val="00B248CC"/>
    <w:rPr>
      <w:rFonts w:ascii="Futura Bk" w:hAnsi="Futura Bk"/>
      <w:szCs w:val="24"/>
      <w:lang w:val="en-US" w:eastAsia="en-US" w:bidi="ar-SA"/>
    </w:rPr>
  </w:style>
  <w:style w:type="character" w:customStyle="1" w:styleId="NoteChar">
    <w:name w:val="Note Char"/>
    <w:link w:val="Note"/>
    <w:rsid w:val="00B248CC"/>
    <w:rPr>
      <w:rFonts w:ascii="Arial" w:hAnsi="Arial"/>
      <w:i/>
      <w:color w:val="000000"/>
      <w:lang w:eastAsia="en-US"/>
    </w:rPr>
  </w:style>
  <w:style w:type="character" w:styleId="CommentReference">
    <w:name w:val="annotation reference"/>
    <w:semiHidden/>
    <w:rsid w:val="00900515"/>
    <w:rPr>
      <w:rFonts w:ascii="Arial" w:hAnsi="Arial"/>
      <w:sz w:val="16"/>
    </w:rPr>
  </w:style>
  <w:style w:type="paragraph" w:styleId="CommentText">
    <w:name w:val="annotation text"/>
    <w:basedOn w:val="Normal"/>
    <w:link w:val="CommentTextChar"/>
    <w:semiHidden/>
    <w:rsid w:val="00900515"/>
    <w:rPr>
      <w:rFonts w:ascii="Times New Roman" w:hAnsi="Times New Roman"/>
      <w:szCs w:val="20"/>
      <w:lang w:val="en-GB"/>
    </w:rPr>
  </w:style>
  <w:style w:type="paragraph" w:customStyle="1" w:styleId="1HPHeading">
    <w:name w:val="1 HP Heading"/>
    <w:basedOn w:val="Heading1"/>
    <w:next w:val="Normal"/>
    <w:rsid w:val="00900515"/>
    <w:pPr>
      <w:numPr>
        <w:numId w:val="7"/>
      </w:numPr>
      <w:spacing w:before="240"/>
    </w:pPr>
    <w:rPr>
      <w:rFonts w:ascii="Arial" w:hAnsi="Arial" w:cs="Arial"/>
      <w:color w:val="000080"/>
      <w:kern w:val="32"/>
      <w:sz w:val="32"/>
      <w:szCs w:val="32"/>
      <w:lang w:val="en-GB"/>
    </w:rPr>
  </w:style>
  <w:style w:type="paragraph" w:customStyle="1" w:styleId="11HPSubHeading">
    <w:name w:val="1.1 HP Sub Heading"/>
    <w:basedOn w:val="1HPHeading"/>
    <w:next w:val="Normal"/>
    <w:rsid w:val="00900515"/>
    <w:pPr>
      <w:numPr>
        <w:ilvl w:val="1"/>
      </w:numPr>
      <w:outlineLvl w:val="1"/>
    </w:pPr>
    <w:rPr>
      <w:sz w:val="28"/>
    </w:rPr>
  </w:style>
  <w:style w:type="paragraph" w:customStyle="1" w:styleId="111HPSubSection">
    <w:name w:val="1.1.1 HP Sub Section"/>
    <w:basedOn w:val="11HPSubHeading"/>
    <w:next w:val="Normal"/>
    <w:rsid w:val="00900515"/>
    <w:pPr>
      <w:numPr>
        <w:ilvl w:val="2"/>
      </w:numPr>
      <w:outlineLvl w:val="2"/>
    </w:pPr>
    <w:rPr>
      <w:sz w:val="22"/>
    </w:rPr>
  </w:style>
  <w:style w:type="paragraph" w:customStyle="1" w:styleId="1111HPSubsectiondetail">
    <w:name w:val="1.1.1.1 HP Sub section detail"/>
    <w:basedOn w:val="111HPSubSection"/>
    <w:next w:val="Normal"/>
    <w:rsid w:val="00900515"/>
    <w:pPr>
      <w:numPr>
        <w:ilvl w:val="3"/>
      </w:numPr>
    </w:pPr>
  </w:style>
  <w:style w:type="paragraph" w:customStyle="1" w:styleId="BodyText0">
    <w:name w:val="*Body Text"/>
    <w:link w:val="BodyTextChar1"/>
    <w:rsid w:val="00900515"/>
    <w:pPr>
      <w:spacing w:after="220" w:line="220" w:lineRule="atLeast"/>
    </w:pPr>
    <w:rPr>
      <w:rFonts w:ascii="Arial" w:hAnsi="Arial"/>
      <w:color w:val="000000"/>
    </w:rPr>
  </w:style>
  <w:style w:type="paragraph" w:customStyle="1" w:styleId="Bullet1Single">
    <w:name w:val="*Bullet #1 Single"/>
    <w:basedOn w:val="BodyText0"/>
    <w:rsid w:val="00900515"/>
    <w:pPr>
      <w:numPr>
        <w:numId w:val="8"/>
      </w:numPr>
      <w:spacing w:after="0"/>
      <w:ind w:left="0" w:firstLine="0"/>
    </w:pPr>
  </w:style>
  <w:style w:type="paragraph" w:customStyle="1" w:styleId="Bullet1Double">
    <w:name w:val="*Bullet #1 Double"/>
    <w:basedOn w:val="Bullet1Single"/>
    <w:link w:val="Bullet1DoubleChar"/>
    <w:rsid w:val="00900515"/>
    <w:pPr>
      <w:numPr>
        <w:numId w:val="9"/>
      </w:numPr>
      <w:spacing w:after="220"/>
      <w:ind w:left="360" w:hanging="360"/>
    </w:pPr>
  </w:style>
  <w:style w:type="character" w:customStyle="1" w:styleId="BodyTextChar1">
    <w:name w:val="*Body Text Char"/>
    <w:link w:val="BodyText0"/>
    <w:rsid w:val="00900515"/>
    <w:rPr>
      <w:rFonts w:ascii="Arial" w:hAnsi="Arial"/>
      <w:color w:val="000000"/>
      <w:lang w:val="en-US" w:eastAsia="en-US" w:bidi="ar-SA"/>
    </w:rPr>
  </w:style>
  <w:style w:type="character" w:customStyle="1" w:styleId="Bullet1DoubleChar">
    <w:name w:val="*Bullet #1 Double Char"/>
    <w:link w:val="Bullet1Double"/>
    <w:rsid w:val="00900515"/>
    <w:rPr>
      <w:rFonts w:ascii="Arial" w:hAnsi="Arial"/>
      <w:color w:val="000000"/>
      <w:lang w:eastAsia="en-US"/>
    </w:rPr>
  </w:style>
  <w:style w:type="paragraph" w:customStyle="1" w:styleId="CharCharCharZchnZchn">
    <w:name w:val="Char Char Char Zchn Zchn"/>
    <w:basedOn w:val="Normal"/>
    <w:semiHidden/>
    <w:rsid w:val="00DE67BD"/>
    <w:pPr>
      <w:spacing w:after="160" w:line="240" w:lineRule="exact"/>
    </w:pPr>
    <w:rPr>
      <w:rFonts w:ascii="Arial" w:eastAsia="Times New Roman" w:hAnsi="Arial"/>
      <w:sz w:val="22"/>
      <w:szCs w:val="22"/>
      <w:lang w:eastAsia="en-US"/>
    </w:rPr>
  </w:style>
  <w:style w:type="paragraph" w:customStyle="1" w:styleId="Maintitle">
    <w:name w:val="Main title"/>
    <w:basedOn w:val="Heading1"/>
    <w:rsid w:val="00447D94"/>
    <w:pPr>
      <w:numPr>
        <w:numId w:val="0"/>
      </w:numPr>
      <w:spacing w:before="240"/>
    </w:pPr>
    <w:rPr>
      <w:rFonts w:eastAsia="Times"/>
    </w:rPr>
  </w:style>
  <w:style w:type="paragraph" w:customStyle="1" w:styleId="TableSmHeading">
    <w:name w:val="Table_Sm_Heading"/>
    <w:basedOn w:val="Normal"/>
    <w:rsid w:val="00DE67BD"/>
    <w:pPr>
      <w:keepNext/>
      <w:keepLines/>
      <w:spacing w:before="60" w:after="40"/>
    </w:pPr>
    <w:rPr>
      <w:rFonts w:ascii="Futura Hv" w:eastAsia="Times New Roman" w:hAnsi="Futura Hv"/>
      <w:sz w:val="16"/>
      <w:szCs w:val="20"/>
      <w:lang w:eastAsia="en-US"/>
    </w:rPr>
  </w:style>
  <w:style w:type="paragraph" w:customStyle="1" w:styleId="TableMedium">
    <w:name w:val="Table_Medium"/>
    <w:basedOn w:val="Normal"/>
    <w:rsid w:val="00DE67BD"/>
    <w:pPr>
      <w:spacing w:before="40" w:after="40"/>
    </w:pPr>
    <w:rPr>
      <w:rFonts w:eastAsia="Times New Roman"/>
      <w:sz w:val="18"/>
      <w:szCs w:val="20"/>
      <w:lang w:eastAsia="en-US"/>
    </w:rPr>
  </w:style>
  <w:style w:type="table" w:customStyle="1" w:styleId="TableStyleRichard">
    <w:name w:val="Table Style Richard"/>
    <w:basedOn w:val="TableNormal"/>
    <w:rsid w:val="00116545"/>
    <w:rPr>
      <w:rFonts w:ascii="Futura Bk" w:hAnsi="Futura Bk"/>
      <w:sz w:val="18"/>
    </w:rPr>
    <w:tblPr>
      <w:tblInd w:w="0" w:type="dxa"/>
      <w:tblBorders>
        <w:top w:val="single" w:sz="8" w:space="0" w:color="33CCCC"/>
        <w:left w:val="single" w:sz="8" w:space="0" w:color="33CCCC"/>
        <w:bottom w:val="single" w:sz="8" w:space="0" w:color="33CCCC"/>
        <w:right w:val="single" w:sz="8" w:space="0" w:color="33CCCC"/>
        <w:insideH w:val="single" w:sz="8" w:space="0" w:color="33CCCC"/>
        <w:insideV w:val="single" w:sz="8" w:space="0" w:color="33CCCC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Futura Hv" w:hAnsi="Futura Hv"/>
        <w:sz w:val="16"/>
      </w:rPr>
    </w:tblStylePr>
  </w:style>
  <w:style w:type="table" w:customStyle="1" w:styleId="TableStyleRichard2">
    <w:name w:val="Table Style Richard 2"/>
    <w:basedOn w:val="TableNormal"/>
    <w:rsid w:val="00116545"/>
    <w:rPr>
      <w:rFonts w:ascii="Futura Bk" w:hAnsi="Futura Bk"/>
      <w:sz w:val="18"/>
    </w:rPr>
    <w:tblPr>
      <w:tblInd w:w="0" w:type="dxa"/>
      <w:tblBorders>
        <w:top w:val="single" w:sz="8" w:space="0" w:color="33CCCC"/>
        <w:left w:val="single" w:sz="8" w:space="0" w:color="33CCCC"/>
        <w:bottom w:val="single" w:sz="8" w:space="0" w:color="33CCCC"/>
        <w:right w:val="single" w:sz="8" w:space="0" w:color="33CCCC"/>
        <w:insideH w:val="single" w:sz="8" w:space="0" w:color="33CCCC"/>
        <w:insideV w:val="single" w:sz="8" w:space="0" w:color="33CCCC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="Futura Hv" w:hAnsi="Futura Hv"/>
        <w:sz w:val="16"/>
      </w:rPr>
    </w:tblStylePr>
  </w:style>
  <w:style w:type="paragraph" w:customStyle="1" w:styleId="HPParagraphheading10pt">
    <w:name w:val="_HP Paragraph heading 10 pt"/>
    <w:basedOn w:val="HPBodytext10pt"/>
    <w:next w:val="HPBodytext10pt"/>
    <w:rsid w:val="00B72048"/>
    <w:rPr>
      <w:rFonts w:ascii="Futura Hv" w:hAnsi="Futura Hv"/>
    </w:rPr>
  </w:style>
  <w:style w:type="character" w:customStyle="1" w:styleId="Heading2Char">
    <w:name w:val="Heading 2 Char"/>
    <w:link w:val="Heading2"/>
    <w:rsid w:val="0050662C"/>
    <w:rPr>
      <w:rFonts w:ascii="Calibri" w:eastAsia="宋体" w:hAnsi="Calibri"/>
      <w:bCs/>
      <w:caps/>
      <w:color w:val="000000"/>
      <w:spacing w:val="15"/>
      <w:sz w:val="22"/>
      <w:szCs w:val="22"/>
      <w:shd w:val="clear" w:color="auto" w:fill="DBE5F1"/>
    </w:rPr>
  </w:style>
  <w:style w:type="character" w:customStyle="1" w:styleId="HPBodytext10ptChar">
    <w:name w:val="_HP Body text 10 pt Char"/>
    <w:link w:val="HPBodytext10pt"/>
    <w:rsid w:val="00F47B03"/>
    <w:rPr>
      <w:rFonts w:ascii="Futura Bk" w:hAnsi="Futura Bk"/>
      <w:color w:val="000000"/>
      <w:lang w:val="en-US" w:eastAsia="en-US" w:bidi="ar-SA"/>
    </w:rPr>
  </w:style>
  <w:style w:type="character" w:styleId="FootnoteReference">
    <w:name w:val="footnote reference"/>
    <w:semiHidden/>
    <w:rsid w:val="007822F0"/>
    <w:rPr>
      <w:vertAlign w:val="superscript"/>
    </w:rPr>
  </w:style>
  <w:style w:type="character" w:customStyle="1" w:styleId="HPBullet10ptChar">
    <w:name w:val="_HP Bullet_10 pt Char"/>
    <w:link w:val="HPBullet10pt"/>
    <w:rsid w:val="007822F0"/>
    <w:rPr>
      <w:rFonts w:ascii="Futura Bk" w:hAnsi="Futura Bk"/>
      <w:color w:val="000000"/>
      <w:lang w:eastAsia="en-US" w:bidi="ar-SA"/>
    </w:rPr>
  </w:style>
  <w:style w:type="character" w:customStyle="1" w:styleId="Heading4Char">
    <w:name w:val="Heading 4 Char"/>
    <w:basedOn w:val="HPBodytext10ptChar"/>
    <w:link w:val="Heading4"/>
    <w:rsid w:val="006272A5"/>
    <w:rPr>
      <w:rFonts w:ascii="Futura Bk" w:hAnsi="Futura Bk"/>
      <w:color w:val="000000"/>
      <w:lang w:val="en-US" w:eastAsia="en-US" w:bidi="ar-SA"/>
    </w:rPr>
  </w:style>
  <w:style w:type="paragraph" w:styleId="NormalWeb">
    <w:name w:val="Normal (Web)"/>
    <w:basedOn w:val="Normal"/>
    <w:uiPriority w:val="99"/>
    <w:rsid w:val="007822F0"/>
    <w:rPr>
      <w:rFonts w:ascii="Times New Roman" w:eastAsia="Times New Roman" w:hAnsi="Times New Roman"/>
      <w:color w:val="000000"/>
      <w:sz w:val="24"/>
      <w:lang w:val="fr-FR" w:eastAsia="fr-FR"/>
    </w:rPr>
  </w:style>
  <w:style w:type="paragraph" w:styleId="z-TopofForm">
    <w:name w:val="HTML Top of Form"/>
    <w:basedOn w:val="Normal"/>
    <w:next w:val="Normal"/>
    <w:hidden/>
    <w:rsid w:val="007822F0"/>
    <w:pPr>
      <w:pBdr>
        <w:bottom w:val="single" w:sz="6" w:space="1" w:color="auto"/>
      </w:pBdr>
      <w:jc w:val="center"/>
    </w:pPr>
    <w:rPr>
      <w:rFonts w:ascii="Arial" w:eastAsia="Times New Roman" w:hAnsi="Arial" w:cs="Arial"/>
      <w:vanish/>
      <w:color w:val="000000"/>
      <w:sz w:val="16"/>
      <w:szCs w:val="16"/>
      <w:lang w:val="fr-FR" w:eastAsia="fr-FR"/>
    </w:rPr>
  </w:style>
  <w:style w:type="paragraph" w:styleId="z-BottomofForm">
    <w:name w:val="HTML Bottom of Form"/>
    <w:basedOn w:val="Normal"/>
    <w:next w:val="Normal"/>
    <w:hidden/>
    <w:rsid w:val="007822F0"/>
    <w:pPr>
      <w:pBdr>
        <w:top w:val="single" w:sz="6" w:space="1" w:color="auto"/>
      </w:pBdr>
      <w:jc w:val="center"/>
    </w:pPr>
    <w:rPr>
      <w:rFonts w:ascii="Arial" w:eastAsia="Times New Roman" w:hAnsi="Arial" w:cs="Arial"/>
      <w:vanish/>
      <w:color w:val="000000"/>
      <w:sz w:val="16"/>
      <w:szCs w:val="16"/>
      <w:lang w:val="fr-FR" w:eastAsia="fr-FR"/>
    </w:rPr>
  </w:style>
  <w:style w:type="paragraph" w:customStyle="1" w:styleId="Table">
    <w:name w:val="Table"/>
    <w:basedOn w:val="Normal"/>
    <w:rsid w:val="00536C9C"/>
    <w:pPr>
      <w:spacing w:before="40" w:after="40"/>
    </w:pPr>
    <w:rPr>
      <w:rFonts w:ascii="Arial" w:eastAsia="Times New Roman" w:hAnsi="Arial"/>
      <w:szCs w:val="20"/>
      <w:lang w:eastAsia="en-US"/>
    </w:rPr>
  </w:style>
  <w:style w:type="paragraph" w:customStyle="1" w:styleId="TableSmHeadingRight">
    <w:name w:val="Table_Sm_Heading_Right"/>
    <w:basedOn w:val="TableSmHeading"/>
    <w:rsid w:val="00536C9C"/>
    <w:pPr>
      <w:jc w:val="right"/>
    </w:pPr>
    <w:rPr>
      <w:rFonts w:ascii="Arial" w:hAnsi="Arial"/>
      <w:b/>
    </w:rPr>
  </w:style>
  <w:style w:type="paragraph" w:customStyle="1" w:styleId="HPText">
    <w:name w:val="HPText"/>
    <w:basedOn w:val="Normal"/>
    <w:rsid w:val="00283473"/>
    <w:pPr>
      <w:spacing w:after="120"/>
    </w:pPr>
    <w:rPr>
      <w:rFonts w:eastAsia="Times New Roman"/>
      <w:sz w:val="24"/>
      <w:lang w:val="en-GB" w:eastAsia="en-US"/>
    </w:rPr>
  </w:style>
  <w:style w:type="paragraph" w:customStyle="1" w:styleId="HPBullet">
    <w:name w:val="HP_Bullet"/>
    <w:basedOn w:val="Normal"/>
    <w:rsid w:val="00283473"/>
    <w:pPr>
      <w:numPr>
        <w:numId w:val="10"/>
      </w:numPr>
      <w:spacing w:line="230" w:lineRule="exact"/>
    </w:pPr>
    <w:rPr>
      <w:rFonts w:eastAsia="Times"/>
      <w:sz w:val="24"/>
      <w:lang w:eastAsia="en-US"/>
    </w:rPr>
  </w:style>
  <w:style w:type="character" w:customStyle="1" w:styleId="BodyChar">
    <w:name w:val="Body Char"/>
    <w:link w:val="Body"/>
    <w:rsid w:val="00283473"/>
    <w:rPr>
      <w:rFonts w:eastAsia="MS Mincho"/>
      <w:snapToGrid w:val="0"/>
      <w:lang w:val="en-US" w:eastAsia="ja-JP" w:bidi="ar-SA"/>
    </w:rPr>
  </w:style>
  <w:style w:type="paragraph" w:customStyle="1" w:styleId="FirstBody">
    <w:name w:val="FirstBody"/>
    <w:next w:val="Body"/>
    <w:rsid w:val="00283473"/>
    <w:pPr>
      <w:widowControl w:val="0"/>
      <w:autoSpaceDE w:val="0"/>
      <w:autoSpaceDN w:val="0"/>
      <w:adjustRightInd w:val="0"/>
      <w:spacing w:after="120" w:line="240" w:lineRule="exact"/>
      <w:ind w:left="2700"/>
      <w:jc w:val="both"/>
    </w:pPr>
    <w:rPr>
      <w:rFonts w:ascii="Times" w:eastAsia="Times New Roman" w:hAnsi="Times" w:cs="Times"/>
      <w:color w:val="000000"/>
    </w:rPr>
  </w:style>
  <w:style w:type="character" w:styleId="HTMLCode">
    <w:name w:val="HTML Code"/>
    <w:rsid w:val="00EF4EC3"/>
    <w:rPr>
      <w:rFonts w:ascii="Courier New" w:eastAsia="宋体" w:hAnsi="Courier New" w:cs="Courier New"/>
      <w:sz w:val="20"/>
      <w:szCs w:val="20"/>
    </w:rPr>
  </w:style>
  <w:style w:type="character" w:styleId="FollowedHyperlink">
    <w:name w:val="FollowedHyperlink"/>
    <w:rsid w:val="0041604E"/>
    <w:rPr>
      <w:color w:val="606420"/>
      <w:u w:val="single"/>
    </w:rPr>
  </w:style>
  <w:style w:type="character" w:styleId="Strong">
    <w:name w:val="Strong"/>
    <w:uiPriority w:val="22"/>
    <w:qFormat/>
    <w:rsid w:val="005D5160"/>
    <w:rPr>
      <w:b/>
      <w:bCs/>
    </w:rPr>
  </w:style>
  <w:style w:type="character" w:styleId="Emphasis">
    <w:name w:val="Emphasis"/>
    <w:uiPriority w:val="20"/>
    <w:qFormat/>
    <w:rsid w:val="005D5160"/>
    <w:rPr>
      <w:i/>
      <w:iCs/>
    </w:rPr>
  </w:style>
  <w:style w:type="paragraph" w:styleId="Date">
    <w:name w:val="Date"/>
    <w:basedOn w:val="Normal"/>
    <w:next w:val="Normal"/>
    <w:rsid w:val="00BA2ABD"/>
  </w:style>
  <w:style w:type="paragraph" w:customStyle="1" w:styleId="step">
    <w:name w:val="step"/>
    <w:basedOn w:val="Normal"/>
    <w:rsid w:val="00F635EC"/>
    <w:rPr>
      <w:rFonts w:ascii="Times New Roman" w:eastAsia="宋体" w:hAnsi="Times New Roman"/>
      <w:sz w:val="24"/>
      <w:lang w:eastAsia="zh-CN"/>
    </w:rPr>
  </w:style>
  <w:style w:type="paragraph" w:customStyle="1" w:styleId="Heading10">
    <w:name w:val="*Heading 1"/>
    <w:basedOn w:val="BodyText0"/>
    <w:next w:val="BodyText0"/>
    <w:rsid w:val="008767AF"/>
    <w:pPr>
      <w:keepNext/>
      <w:keepLines/>
      <w:pageBreakBefore/>
      <w:numPr>
        <w:numId w:val="11"/>
      </w:numPr>
      <w:tabs>
        <w:tab w:val="left" w:pos="1134"/>
      </w:tabs>
      <w:spacing w:before="240" w:after="120" w:line="240" w:lineRule="atLeast"/>
      <w:outlineLvl w:val="0"/>
    </w:pPr>
    <w:rPr>
      <w:rFonts w:eastAsia="Times New Roman"/>
      <w:b/>
      <w:color w:val="auto"/>
      <w:sz w:val="32"/>
      <w:szCs w:val="32"/>
    </w:rPr>
  </w:style>
  <w:style w:type="paragraph" w:customStyle="1" w:styleId="Heading20">
    <w:name w:val="*Heading 2"/>
    <w:next w:val="BodyText0"/>
    <w:rsid w:val="008767AF"/>
    <w:pPr>
      <w:keepNext/>
      <w:keepLines/>
      <w:numPr>
        <w:ilvl w:val="1"/>
        <w:numId w:val="11"/>
      </w:numPr>
      <w:tabs>
        <w:tab w:val="left" w:pos="1134"/>
      </w:tabs>
      <w:spacing w:before="240" w:after="120"/>
      <w:outlineLvl w:val="1"/>
    </w:pPr>
    <w:rPr>
      <w:rFonts w:ascii="Arial" w:eastAsia="Times New Roman" w:hAnsi="Arial"/>
      <w:b/>
      <w:sz w:val="28"/>
      <w:szCs w:val="28"/>
      <w:lang w:val="de-DE"/>
    </w:rPr>
  </w:style>
  <w:style w:type="paragraph" w:customStyle="1" w:styleId="Heading30">
    <w:name w:val="*Heading 3"/>
    <w:next w:val="BodyText0"/>
    <w:autoRedefine/>
    <w:rsid w:val="008767AF"/>
    <w:pPr>
      <w:keepNext/>
      <w:keepLines/>
      <w:numPr>
        <w:ilvl w:val="2"/>
        <w:numId w:val="11"/>
      </w:numPr>
      <w:tabs>
        <w:tab w:val="clear" w:pos="1622"/>
        <w:tab w:val="num" w:pos="992"/>
        <w:tab w:val="left" w:pos="1134"/>
      </w:tabs>
      <w:spacing w:before="240" w:after="120"/>
      <w:ind w:left="992"/>
      <w:outlineLvl w:val="2"/>
    </w:pPr>
    <w:rPr>
      <w:rFonts w:ascii="Arial" w:eastAsia="Times New Roman" w:hAnsi="Arial"/>
      <w:b/>
      <w:sz w:val="24"/>
      <w:szCs w:val="24"/>
      <w:lang w:val="de-DE"/>
    </w:rPr>
  </w:style>
  <w:style w:type="paragraph" w:customStyle="1" w:styleId="Heading40">
    <w:name w:val="*Heading 4"/>
    <w:next w:val="BodyText0"/>
    <w:autoRedefine/>
    <w:rsid w:val="008767AF"/>
    <w:pPr>
      <w:keepNext/>
      <w:keepLines/>
      <w:numPr>
        <w:ilvl w:val="3"/>
        <w:numId w:val="11"/>
      </w:numPr>
      <w:tabs>
        <w:tab w:val="left" w:pos="1134"/>
      </w:tabs>
      <w:spacing w:before="240" w:after="120"/>
      <w:outlineLvl w:val="3"/>
    </w:pPr>
    <w:rPr>
      <w:rFonts w:ascii="Arial" w:eastAsia="Times New Roman" w:hAnsi="Arial"/>
      <w:b/>
      <w:sz w:val="24"/>
      <w:szCs w:val="24"/>
    </w:rPr>
  </w:style>
  <w:style w:type="paragraph" w:customStyle="1" w:styleId="Heading50">
    <w:name w:val="*Heading 5"/>
    <w:next w:val="BodyText0"/>
    <w:autoRedefine/>
    <w:rsid w:val="008767AF"/>
    <w:pPr>
      <w:keepNext/>
      <w:keepLines/>
      <w:numPr>
        <w:ilvl w:val="4"/>
        <w:numId w:val="11"/>
      </w:numPr>
      <w:spacing w:before="240" w:after="120"/>
      <w:outlineLvl w:val="4"/>
    </w:pPr>
    <w:rPr>
      <w:rFonts w:ascii="Arial" w:eastAsia="Times New Roman" w:hAnsi="Arial"/>
      <w:b/>
      <w:i/>
      <w:sz w:val="24"/>
      <w:szCs w:val="24"/>
      <w:lang w:val="de-DE"/>
    </w:rPr>
  </w:style>
  <w:style w:type="paragraph" w:customStyle="1" w:styleId="Heading60">
    <w:name w:val="*Heading 6"/>
    <w:next w:val="BodyText0"/>
    <w:autoRedefine/>
    <w:rsid w:val="008767AF"/>
    <w:pPr>
      <w:numPr>
        <w:ilvl w:val="5"/>
        <w:numId w:val="11"/>
      </w:numPr>
      <w:tabs>
        <w:tab w:val="left" w:pos="1701"/>
      </w:tabs>
      <w:adjustRightInd w:val="0"/>
      <w:spacing w:before="240" w:after="120"/>
      <w:ind w:left="1701" w:hanging="1701"/>
      <w:outlineLvl w:val="5"/>
    </w:pPr>
    <w:rPr>
      <w:rFonts w:ascii="Arial" w:eastAsia="Times New Roman" w:hAnsi="Arial"/>
      <w:b/>
      <w:i/>
      <w:sz w:val="22"/>
      <w:szCs w:val="24"/>
      <w:lang w:val="de-DE"/>
    </w:rPr>
  </w:style>
  <w:style w:type="paragraph" w:customStyle="1" w:styleId="Heading70">
    <w:name w:val="*Heading 7"/>
    <w:next w:val="BodyText0"/>
    <w:autoRedefine/>
    <w:rsid w:val="008767AF"/>
    <w:pPr>
      <w:numPr>
        <w:ilvl w:val="6"/>
        <w:numId w:val="11"/>
      </w:numPr>
      <w:tabs>
        <w:tab w:val="left" w:pos="1701"/>
      </w:tabs>
      <w:adjustRightInd w:val="0"/>
      <w:spacing w:before="180" w:after="120"/>
      <w:outlineLvl w:val="6"/>
    </w:pPr>
    <w:rPr>
      <w:rFonts w:ascii="Arial" w:eastAsia="Times New Roman" w:hAnsi="Arial"/>
      <w:b/>
      <w:i/>
      <w:sz w:val="22"/>
      <w:szCs w:val="24"/>
      <w:lang w:val="de-DE"/>
    </w:rPr>
  </w:style>
  <w:style w:type="paragraph" w:customStyle="1" w:styleId="Heading80">
    <w:name w:val="*Heading 8"/>
    <w:next w:val="BodyText0"/>
    <w:rsid w:val="008767AF"/>
    <w:pPr>
      <w:numPr>
        <w:ilvl w:val="7"/>
        <w:numId w:val="11"/>
      </w:numPr>
      <w:tabs>
        <w:tab w:val="left" w:pos="1985"/>
      </w:tabs>
      <w:spacing w:before="180" w:after="120"/>
      <w:ind w:left="1985" w:hanging="1985"/>
      <w:outlineLvl w:val="7"/>
    </w:pPr>
    <w:rPr>
      <w:rFonts w:ascii="Arial" w:eastAsia="Times New Roman" w:hAnsi="Arial"/>
      <w:b/>
      <w:i/>
      <w:sz w:val="22"/>
      <w:szCs w:val="24"/>
      <w:lang w:val="de-DE"/>
    </w:rPr>
  </w:style>
  <w:style w:type="paragraph" w:customStyle="1" w:styleId="Heading90">
    <w:name w:val="*Heading 9"/>
    <w:next w:val="BodyText0"/>
    <w:rsid w:val="008767AF"/>
    <w:pPr>
      <w:numPr>
        <w:ilvl w:val="8"/>
        <w:numId w:val="11"/>
      </w:numPr>
      <w:tabs>
        <w:tab w:val="clear" w:pos="2520"/>
        <w:tab w:val="left" w:pos="2268"/>
      </w:tabs>
      <w:spacing w:before="180" w:after="120"/>
      <w:ind w:left="2268" w:hanging="2268"/>
      <w:outlineLvl w:val="8"/>
    </w:pPr>
    <w:rPr>
      <w:rFonts w:ascii="Arial" w:eastAsia="Times New Roman" w:hAnsi="Arial"/>
      <w:b/>
      <w:i/>
      <w:sz w:val="22"/>
      <w:szCs w:val="24"/>
      <w:lang w:val="de-DE"/>
    </w:rPr>
  </w:style>
  <w:style w:type="paragraph" w:customStyle="1" w:styleId="Numberedlist21">
    <w:name w:val="Numbered list 2.1"/>
    <w:basedOn w:val="Heading1"/>
    <w:next w:val="Normal"/>
    <w:qFormat/>
    <w:rsid w:val="006C6403"/>
    <w:pPr>
      <w:numPr>
        <w:numId w:val="12"/>
      </w:numPr>
      <w:tabs>
        <w:tab w:val="clear" w:pos="360"/>
        <w:tab w:val="left" w:pos="720"/>
      </w:tabs>
      <w:spacing w:before="240"/>
      <w:ind w:left="720" w:hanging="720"/>
    </w:pPr>
    <w:rPr>
      <w:rFonts w:ascii="Futura Hv" w:eastAsia="Times New Roman" w:hAnsi="Futura Hv"/>
      <w:color w:val="auto"/>
      <w:kern w:val="28"/>
      <w:sz w:val="28"/>
    </w:rPr>
  </w:style>
  <w:style w:type="paragraph" w:customStyle="1" w:styleId="Numberedlist22">
    <w:name w:val="Numbered list 2.2"/>
    <w:basedOn w:val="Heading2"/>
    <w:next w:val="Normal"/>
    <w:link w:val="Numberedlist22Char"/>
    <w:qFormat/>
    <w:rsid w:val="000C00B4"/>
    <w:pPr>
      <w:numPr>
        <w:numId w:val="12"/>
      </w:numPr>
      <w:tabs>
        <w:tab w:val="left" w:pos="720"/>
      </w:tabs>
    </w:pPr>
    <w:rPr>
      <w:rFonts w:ascii="Futura Hv" w:eastAsia="Times New Roman" w:hAnsi="Futura Hv"/>
      <w:sz w:val="24"/>
    </w:rPr>
  </w:style>
  <w:style w:type="paragraph" w:customStyle="1" w:styleId="Numberedlist23">
    <w:name w:val="Numbered list 2.3"/>
    <w:basedOn w:val="Heading3"/>
    <w:next w:val="Normal"/>
    <w:qFormat/>
    <w:rsid w:val="000C00B4"/>
    <w:pPr>
      <w:numPr>
        <w:numId w:val="12"/>
      </w:numPr>
      <w:tabs>
        <w:tab w:val="left" w:pos="1080"/>
      </w:tabs>
      <w:spacing w:after="60"/>
    </w:pPr>
    <w:rPr>
      <w:rFonts w:eastAsia="Times New Roman"/>
    </w:rPr>
  </w:style>
  <w:style w:type="paragraph" w:customStyle="1" w:styleId="Numberedlist24">
    <w:name w:val="Numbered list 2.4"/>
    <w:basedOn w:val="Heading4"/>
    <w:next w:val="Normal"/>
    <w:qFormat/>
    <w:rsid w:val="000C00B4"/>
    <w:pPr>
      <w:numPr>
        <w:numId w:val="12"/>
      </w:numPr>
      <w:tabs>
        <w:tab w:val="clear" w:pos="187"/>
        <w:tab w:val="left" w:pos="1080"/>
        <w:tab w:val="left" w:pos="1440"/>
        <w:tab w:val="left" w:pos="1800"/>
      </w:tabs>
      <w:spacing w:before="240" w:after="60"/>
    </w:pPr>
    <w:rPr>
      <w:rFonts w:ascii="Futura Hv" w:eastAsia="Times New Roman" w:hAnsi="Futura Hv"/>
      <w:color w:val="auto"/>
    </w:rPr>
  </w:style>
  <w:style w:type="paragraph" w:customStyle="1" w:styleId="Bulletwithtext5">
    <w:name w:val="Bullet with text 5"/>
    <w:basedOn w:val="Normal"/>
    <w:rsid w:val="000C00B4"/>
    <w:pPr>
      <w:numPr>
        <w:numId w:val="13"/>
      </w:numPr>
    </w:pPr>
    <w:rPr>
      <w:rFonts w:eastAsia="Times New Roman"/>
      <w:szCs w:val="20"/>
      <w:lang w:eastAsia="en-US"/>
    </w:rPr>
  </w:style>
  <w:style w:type="character" w:customStyle="1" w:styleId="Numberedlist22Char">
    <w:name w:val="Numbered list 2.2 Char"/>
    <w:link w:val="Numberedlist22"/>
    <w:rsid w:val="000C00B4"/>
    <w:rPr>
      <w:rFonts w:ascii="Futura Hv" w:eastAsia="Times New Roman" w:hAnsi="Futura Hv"/>
      <w:bCs/>
      <w:caps/>
      <w:color w:val="000000"/>
      <w:spacing w:val="15"/>
      <w:sz w:val="24"/>
      <w:szCs w:val="22"/>
      <w:shd w:val="clear" w:color="auto" w:fill="DBE5F1"/>
      <w:lang w:eastAsia="en-US"/>
    </w:rPr>
  </w:style>
  <w:style w:type="paragraph" w:customStyle="1" w:styleId="Bulletwithtext2">
    <w:name w:val="Bullet with text 2"/>
    <w:basedOn w:val="Normal"/>
    <w:rsid w:val="002F28CA"/>
    <w:pPr>
      <w:numPr>
        <w:numId w:val="14"/>
      </w:numPr>
    </w:pPr>
    <w:rPr>
      <w:rFonts w:eastAsia="Times New Roman"/>
      <w:szCs w:val="20"/>
      <w:lang w:eastAsia="en-US"/>
    </w:rPr>
  </w:style>
  <w:style w:type="paragraph" w:styleId="CommentSubject">
    <w:name w:val="annotation subject"/>
    <w:basedOn w:val="CommentText"/>
    <w:next w:val="CommentText"/>
    <w:link w:val="CommentSubjectChar"/>
    <w:rsid w:val="00590F2B"/>
    <w:rPr>
      <w:rFonts w:ascii="Futura Bk" w:hAnsi="Futura Bk"/>
      <w:b/>
      <w:bCs/>
      <w:lang w:val="en-US"/>
    </w:rPr>
  </w:style>
  <w:style w:type="character" w:customStyle="1" w:styleId="CommentTextChar">
    <w:name w:val="Comment Text Char"/>
    <w:link w:val="CommentText"/>
    <w:semiHidden/>
    <w:rsid w:val="00590F2B"/>
    <w:rPr>
      <w:lang w:val="en-GB" w:eastAsia="ja-JP"/>
    </w:rPr>
  </w:style>
  <w:style w:type="character" w:customStyle="1" w:styleId="CommentSubjectChar">
    <w:name w:val="Comment Subject Char"/>
    <w:basedOn w:val="CommentTextChar"/>
    <w:link w:val="CommentSubject"/>
    <w:rsid w:val="00590F2B"/>
    <w:rPr>
      <w:lang w:val="en-GB" w:eastAsia="ja-JP"/>
    </w:rPr>
  </w:style>
  <w:style w:type="paragraph" w:styleId="NoSpacing">
    <w:name w:val="No Spacing"/>
    <w:link w:val="NoSpacingChar"/>
    <w:uiPriority w:val="1"/>
    <w:qFormat/>
    <w:rsid w:val="00C54CD1"/>
    <w:rPr>
      <w:rFonts w:ascii="Calibri" w:eastAsia="Times New Roman" w:hAnsi="Calibri"/>
      <w:sz w:val="22"/>
      <w:szCs w:val="22"/>
    </w:rPr>
  </w:style>
  <w:style w:type="character" w:customStyle="1" w:styleId="NoSpacingChar">
    <w:name w:val="No Spacing Char"/>
    <w:link w:val="NoSpacing"/>
    <w:uiPriority w:val="1"/>
    <w:rsid w:val="00C54CD1"/>
    <w:rPr>
      <w:rFonts w:ascii="Calibri" w:eastAsia="Times New Roman" w:hAnsi="Calibri"/>
      <w:sz w:val="22"/>
      <w:szCs w:val="22"/>
      <w:lang w:val="en-US" w:eastAsia="en-US" w:bidi="ar-SA"/>
    </w:rPr>
  </w:style>
  <w:style w:type="character" w:customStyle="1" w:styleId="FooterChar">
    <w:name w:val="Footer Char"/>
    <w:link w:val="Footer"/>
    <w:uiPriority w:val="99"/>
    <w:rsid w:val="00716D5B"/>
    <w:rPr>
      <w:rFonts w:ascii="Futura Bk" w:hAnsi="Futura Bk"/>
      <w:szCs w:val="24"/>
      <w:lang w:eastAsia="ja-JP"/>
    </w:rPr>
  </w:style>
  <w:style w:type="paragraph" w:styleId="TableofFigures">
    <w:name w:val="table of figures"/>
    <w:basedOn w:val="Normal"/>
    <w:next w:val="Normal"/>
    <w:uiPriority w:val="99"/>
    <w:rsid w:val="00D93426"/>
  </w:style>
  <w:style w:type="character" w:customStyle="1" w:styleId="URL">
    <w:name w:val="URL"/>
    <w:rsid w:val="00304554"/>
    <w:rPr>
      <w:rFonts w:cs="Futura Hv"/>
      <w:b/>
      <w:color w:val="003366"/>
      <w:u w:val="single"/>
    </w:rPr>
  </w:style>
  <w:style w:type="paragraph" w:customStyle="1" w:styleId="zAlertTableCaution">
    <w:name w:val="zAlert:TableCaution"/>
    <w:basedOn w:val="Normal"/>
    <w:next w:val="Normal"/>
    <w:autoRedefine/>
    <w:rsid w:val="00304554"/>
    <w:pPr>
      <w:numPr>
        <w:numId w:val="15"/>
      </w:numPr>
      <w:spacing w:before="120"/>
    </w:pPr>
    <w:rPr>
      <w:rFonts w:ascii="Arial" w:eastAsia="Times New Roman" w:hAnsi="Arial" w:cs="Arial"/>
      <w:sz w:val="18"/>
      <w:szCs w:val="18"/>
      <w:lang w:eastAsia="en-US"/>
    </w:rPr>
  </w:style>
  <w:style w:type="paragraph" w:customStyle="1" w:styleId="zLegalBody">
    <w:name w:val="zLegalBody"/>
    <w:basedOn w:val="Normal"/>
    <w:rsid w:val="00304554"/>
    <w:pPr>
      <w:spacing w:before="80" w:line="200" w:lineRule="exact"/>
    </w:pPr>
    <w:rPr>
      <w:rFonts w:ascii="Arial" w:eastAsia="Times New Roman" w:hAnsi="Arial" w:cs="Arial"/>
      <w:noProof/>
      <w:sz w:val="18"/>
      <w:szCs w:val="16"/>
      <w:lang w:eastAsia="en-US"/>
    </w:rPr>
  </w:style>
  <w:style w:type="paragraph" w:customStyle="1" w:styleId="zLegalHead">
    <w:name w:val="zLegalHead"/>
    <w:basedOn w:val="Normal"/>
    <w:next w:val="zLegalBody"/>
    <w:rsid w:val="00304554"/>
    <w:pPr>
      <w:keepNext/>
      <w:keepLines/>
      <w:spacing w:before="120"/>
    </w:pPr>
    <w:rPr>
      <w:rFonts w:ascii="Arial" w:eastAsia="Times New Roman" w:hAnsi="Arial" w:cs="Arial"/>
      <w:b/>
      <w:color w:val="003366"/>
      <w:sz w:val="18"/>
      <w:szCs w:val="40"/>
      <w:lang w:eastAsia="en-US"/>
    </w:rPr>
  </w:style>
  <w:style w:type="paragraph" w:customStyle="1" w:styleId="CourierText">
    <w:name w:val="Courier Text"/>
    <w:basedOn w:val="Normal"/>
    <w:link w:val="CourierTextChar"/>
    <w:qFormat/>
    <w:rsid w:val="00FF0774"/>
    <w:rPr>
      <w:rFonts w:ascii="Courier New" w:eastAsia="Times New Roman" w:hAnsi="Courier New" w:cs="Courier New"/>
      <w:szCs w:val="20"/>
      <w:lang w:eastAsia="en-US" w:bidi="en-US"/>
    </w:rPr>
  </w:style>
  <w:style w:type="paragraph" w:customStyle="1" w:styleId="Italicizedtext">
    <w:name w:val="Italicized text"/>
    <w:basedOn w:val="Normal"/>
    <w:link w:val="ItalicizedtextChar"/>
    <w:qFormat/>
    <w:rsid w:val="00FF0774"/>
    <w:rPr>
      <w:rFonts w:ascii="Courier New" w:eastAsia="Times New Roman" w:hAnsi="Courier New" w:cs="Courier New"/>
      <w:i/>
      <w:szCs w:val="20"/>
      <w:lang w:eastAsia="en-US" w:bidi="en-US"/>
    </w:rPr>
  </w:style>
  <w:style w:type="character" w:customStyle="1" w:styleId="CourierTextChar">
    <w:name w:val="Courier Text Char"/>
    <w:link w:val="CourierText"/>
    <w:rsid w:val="00FF0774"/>
    <w:rPr>
      <w:rFonts w:ascii="Courier New" w:eastAsia="Times New Roman" w:hAnsi="Courier New" w:cs="Courier New"/>
      <w:lang w:eastAsia="en-US" w:bidi="en-US"/>
    </w:rPr>
  </w:style>
  <w:style w:type="paragraph" w:customStyle="1" w:styleId="bloctext">
    <w:name w:val="bloc text"/>
    <w:basedOn w:val="Normal"/>
    <w:link w:val="bloctextChar"/>
    <w:qFormat/>
    <w:rsid w:val="00FF0774"/>
    <w:rPr>
      <w:rFonts w:ascii="Calibri" w:eastAsia="Times New Roman" w:hAnsi="Calibri"/>
      <w:b/>
      <w:szCs w:val="20"/>
      <w:lang w:eastAsia="en-US" w:bidi="en-US"/>
    </w:rPr>
  </w:style>
  <w:style w:type="character" w:customStyle="1" w:styleId="ItalicizedtextChar">
    <w:name w:val="Italicized text Char"/>
    <w:link w:val="Italicizedtext"/>
    <w:rsid w:val="00FF0774"/>
    <w:rPr>
      <w:rFonts w:ascii="Courier New" w:eastAsia="Times New Roman" w:hAnsi="Courier New" w:cs="Courier New"/>
      <w:i/>
      <w:lang w:eastAsia="en-US" w:bidi="en-US"/>
    </w:rPr>
  </w:style>
  <w:style w:type="paragraph" w:customStyle="1" w:styleId="anglebrackets">
    <w:name w:val="&lt;angle brackets&gt;"/>
    <w:basedOn w:val="Normal"/>
    <w:link w:val="anglebracketsChar"/>
    <w:qFormat/>
    <w:rsid w:val="00FF0774"/>
    <w:rPr>
      <w:rFonts w:ascii="Courier New" w:eastAsia="Times New Roman" w:hAnsi="Courier New" w:cs="Courier New"/>
      <w:szCs w:val="20"/>
      <w:lang w:eastAsia="en-US" w:bidi="en-US"/>
    </w:rPr>
  </w:style>
  <w:style w:type="character" w:customStyle="1" w:styleId="bloctextChar">
    <w:name w:val="bloc text Char"/>
    <w:link w:val="bloctext"/>
    <w:rsid w:val="00FF0774"/>
    <w:rPr>
      <w:rFonts w:ascii="Calibri" w:eastAsia="Times New Roman" w:hAnsi="Calibri" w:cs="Times New Roman"/>
      <w:b/>
      <w:lang w:eastAsia="en-US" w:bidi="en-US"/>
    </w:rPr>
  </w:style>
  <w:style w:type="character" w:customStyle="1" w:styleId="anglebracketsChar">
    <w:name w:val="&lt;angle brackets&gt; Char"/>
    <w:link w:val="anglebrackets"/>
    <w:rsid w:val="00FF0774"/>
    <w:rPr>
      <w:rFonts w:ascii="Courier New" w:eastAsia="Times New Roman" w:hAnsi="Courier New" w:cs="Courier New"/>
      <w:lang w:eastAsia="en-US" w:bidi="en-US"/>
    </w:rPr>
  </w:style>
  <w:style w:type="paragraph" w:styleId="TOCHeading">
    <w:name w:val="TOC Heading"/>
    <w:basedOn w:val="Heading1"/>
    <w:next w:val="Normal"/>
    <w:uiPriority w:val="39"/>
    <w:qFormat/>
    <w:rsid w:val="00B267D5"/>
    <w:pPr>
      <w:keepLines/>
      <w:numPr>
        <w:numId w:val="0"/>
      </w:numPr>
      <w:shd w:val="clear" w:color="auto" w:fill="auto"/>
      <w:spacing w:before="480"/>
      <w:outlineLvl w:val="9"/>
    </w:pPr>
    <w:rPr>
      <w:rFonts w:ascii="Cambria" w:eastAsia="Times New Roman" w:hAnsi="Cambria"/>
      <w:b/>
      <w:caps w:val="0"/>
      <w:color w:val="365F91"/>
      <w:spacing w:val="0"/>
      <w:sz w:val="28"/>
      <w:szCs w:val="28"/>
    </w:rPr>
  </w:style>
  <w:style w:type="paragraph" w:customStyle="1" w:styleId="Compactnormal">
    <w:name w:val="Compact normal"/>
    <w:basedOn w:val="Normal"/>
    <w:link w:val="CompactnormalChar"/>
    <w:qFormat/>
    <w:rsid w:val="006B71D8"/>
    <w:pPr>
      <w:autoSpaceDE w:val="0"/>
      <w:autoSpaceDN w:val="0"/>
      <w:adjustRightInd w:val="0"/>
    </w:pPr>
    <w:rPr>
      <w:rFonts w:ascii="Futura-Book" w:hAnsi="Futura-Book"/>
      <w:sz w:val="16"/>
      <w:szCs w:val="16"/>
    </w:rPr>
  </w:style>
  <w:style w:type="paragraph" w:customStyle="1" w:styleId="Coverpage">
    <w:name w:val="Coverpage"/>
    <w:basedOn w:val="Caption"/>
    <w:link w:val="CoverpageChar"/>
    <w:qFormat/>
    <w:rsid w:val="006B71D8"/>
    <w:rPr>
      <w:color w:val="FFFFFF"/>
    </w:rPr>
  </w:style>
  <w:style w:type="character" w:customStyle="1" w:styleId="CompactnormalChar">
    <w:name w:val="Compact normal Char"/>
    <w:link w:val="Compactnormal"/>
    <w:rsid w:val="006B71D8"/>
    <w:rPr>
      <w:rFonts w:ascii="Futura-Book" w:hAnsi="Futura-Book" w:cs="Futura-Book"/>
      <w:sz w:val="16"/>
      <w:szCs w:val="16"/>
    </w:rPr>
  </w:style>
  <w:style w:type="paragraph" w:customStyle="1" w:styleId="TOC">
    <w:name w:val="TOC"/>
    <w:basedOn w:val="TOC1"/>
    <w:link w:val="TOCChar"/>
    <w:qFormat/>
    <w:rsid w:val="00921A60"/>
    <w:rPr>
      <w:noProof/>
    </w:rPr>
  </w:style>
  <w:style w:type="character" w:customStyle="1" w:styleId="CaptionChar">
    <w:name w:val="Caption Char"/>
    <w:link w:val="Caption"/>
    <w:uiPriority w:val="35"/>
    <w:rsid w:val="00254F7E"/>
    <w:rPr>
      <w:rFonts w:ascii="Futura Hv" w:hAnsi="Futura Hv"/>
      <w:bCs/>
      <w:sz w:val="18"/>
      <w:lang w:eastAsia="ja-JP"/>
    </w:rPr>
  </w:style>
  <w:style w:type="character" w:customStyle="1" w:styleId="CoverpageChar">
    <w:name w:val="Coverpage Char"/>
    <w:basedOn w:val="CaptionChar"/>
    <w:link w:val="Coverpage"/>
    <w:rsid w:val="006B71D8"/>
    <w:rPr>
      <w:rFonts w:ascii="Futura Hv" w:hAnsi="Futura Hv"/>
      <w:bCs/>
      <w:sz w:val="18"/>
      <w:lang w:eastAsia="ja-JP"/>
    </w:rPr>
  </w:style>
  <w:style w:type="character" w:styleId="IntenseEmphasis">
    <w:name w:val="Intense Emphasis"/>
    <w:uiPriority w:val="21"/>
    <w:qFormat/>
    <w:rsid w:val="00547D5A"/>
    <w:rPr>
      <w:b/>
      <w:bCs/>
      <w:i/>
      <w:iCs/>
      <w:color w:val="4F81BD"/>
    </w:rPr>
  </w:style>
  <w:style w:type="character" w:customStyle="1" w:styleId="TOC1Char">
    <w:name w:val="TOC 1 Char"/>
    <w:link w:val="TOC1"/>
    <w:uiPriority w:val="39"/>
    <w:rsid w:val="006C6403"/>
    <w:rPr>
      <w:rFonts w:ascii="Futura Bk" w:hAnsi="Futura Bk"/>
      <w:iCs/>
      <w:sz w:val="18"/>
      <w:szCs w:val="24"/>
      <w:lang w:eastAsia="ja-JP"/>
    </w:rPr>
  </w:style>
  <w:style w:type="character" w:customStyle="1" w:styleId="TOCChar">
    <w:name w:val="TOC Char"/>
    <w:link w:val="TOC"/>
    <w:rsid w:val="00921A60"/>
    <w:rPr>
      <w:rFonts w:ascii="Futura Bk" w:hAnsi="Futura Bk"/>
      <w:iCs/>
      <w:noProof/>
      <w:sz w:val="18"/>
      <w:szCs w:val="24"/>
      <w:lang w:eastAsia="ja-JP"/>
    </w:rPr>
  </w:style>
  <w:style w:type="paragraph" w:styleId="Bibliography">
    <w:name w:val="Bibliography"/>
    <w:basedOn w:val="Normal"/>
    <w:next w:val="Normal"/>
    <w:uiPriority w:val="99"/>
    <w:unhideWhenUsed/>
    <w:rsid w:val="000D1AB9"/>
  </w:style>
  <w:style w:type="paragraph" w:styleId="Title">
    <w:name w:val="Title"/>
    <w:basedOn w:val="Normal"/>
    <w:next w:val="Normal"/>
    <w:link w:val="TitleChar"/>
    <w:uiPriority w:val="10"/>
    <w:qFormat/>
    <w:rsid w:val="000D1AB9"/>
    <w:pPr>
      <w:spacing w:before="720" w:beforeAutospacing="0" w:after="200" w:afterAutospacing="0" w:line="276" w:lineRule="auto"/>
      <w:jc w:val="left"/>
    </w:pPr>
    <w:rPr>
      <w:rFonts w:eastAsia="Times New Roman"/>
      <w:caps/>
      <w:color w:val="4F81BD"/>
      <w:spacing w:val="10"/>
      <w:kern w:val="28"/>
      <w:sz w:val="52"/>
      <w:szCs w:val="52"/>
      <w:lang w:eastAsia="en-US" w:bidi="en-US"/>
    </w:rPr>
  </w:style>
  <w:style w:type="character" w:customStyle="1" w:styleId="TitleChar">
    <w:name w:val="Title Char"/>
    <w:link w:val="Title"/>
    <w:uiPriority w:val="10"/>
    <w:rsid w:val="000D1AB9"/>
    <w:rPr>
      <w:rFonts w:ascii="Futura Bk" w:eastAsia="Times New Roman" w:hAnsi="Futura Bk" w:cs="Times New Roman"/>
      <w:caps/>
      <w:color w:val="4F81BD"/>
      <w:spacing w:val="10"/>
      <w:kern w:val="28"/>
      <w:sz w:val="52"/>
      <w:szCs w:val="52"/>
      <w:lang w:eastAsia="en-US" w:bidi="en-US"/>
    </w:rPr>
  </w:style>
  <w:style w:type="paragraph" w:styleId="Subtitle">
    <w:name w:val="Subtitle"/>
    <w:basedOn w:val="Normal"/>
    <w:next w:val="Normal"/>
    <w:link w:val="SubtitleChar"/>
    <w:uiPriority w:val="11"/>
    <w:qFormat/>
    <w:rsid w:val="000D1AB9"/>
    <w:pPr>
      <w:spacing w:before="200" w:beforeAutospacing="0" w:after="1000" w:afterAutospacing="0"/>
      <w:jc w:val="left"/>
    </w:pPr>
    <w:rPr>
      <w:rFonts w:eastAsia="Times New Roman"/>
      <w:caps/>
      <w:color w:val="595959"/>
      <w:spacing w:val="10"/>
      <w:sz w:val="24"/>
      <w:lang w:eastAsia="en-US" w:bidi="en-US"/>
    </w:rPr>
  </w:style>
  <w:style w:type="character" w:customStyle="1" w:styleId="SubtitleChar">
    <w:name w:val="Subtitle Char"/>
    <w:link w:val="Subtitle"/>
    <w:uiPriority w:val="11"/>
    <w:rsid w:val="000D1AB9"/>
    <w:rPr>
      <w:rFonts w:ascii="Futura Bk" w:eastAsia="Times New Roman" w:hAnsi="Futura Bk" w:cs="Times New Roman"/>
      <w:caps/>
      <w:color w:val="595959"/>
      <w:spacing w:val="10"/>
      <w:sz w:val="24"/>
      <w:szCs w:val="24"/>
      <w:lang w:eastAsia="en-US" w:bidi="en-US"/>
    </w:rPr>
  </w:style>
  <w:style w:type="character" w:customStyle="1" w:styleId="Heading1Char">
    <w:name w:val="Heading 1 Char"/>
    <w:link w:val="Heading1"/>
    <w:rsid w:val="00475700"/>
    <w:rPr>
      <w:rFonts w:ascii="Calibri" w:eastAsia="宋体" w:hAnsi="Calibri"/>
      <w:bCs/>
      <w:caps/>
      <w:color w:val="FFFFFF"/>
      <w:spacing w:val="15"/>
      <w:sz w:val="22"/>
      <w:szCs w:val="22"/>
      <w:shd w:val="clear" w:color="auto" w:fill="4F81BD"/>
    </w:rPr>
  </w:style>
  <w:style w:type="character" w:customStyle="1" w:styleId="Heading3Char">
    <w:name w:val="Heading 3 Char"/>
    <w:link w:val="Heading3"/>
    <w:rsid w:val="0050662C"/>
    <w:rPr>
      <w:rFonts w:ascii="Calibri" w:eastAsia="宋体" w:hAnsi="Calibri"/>
      <w:bCs/>
      <w:caps/>
      <w:color w:val="243F60"/>
      <w:spacing w:val="15"/>
      <w:sz w:val="22"/>
      <w:szCs w:val="22"/>
      <w:lang w:eastAsia="en-US"/>
    </w:rPr>
  </w:style>
  <w:style w:type="character" w:customStyle="1" w:styleId="Heading5Char">
    <w:name w:val="Heading 5 Char"/>
    <w:link w:val="Heading5"/>
    <w:rsid w:val="000D1AB9"/>
    <w:rPr>
      <w:rFonts w:ascii="Futura Bk" w:hAnsi="Futura Bk"/>
      <w:b/>
      <w:bCs/>
      <w:i/>
      <w:iCs/>
      <w:sz w:val="26"/>
      <w:szCs w:val="26"/>
      <w:lang w:eastAsia="ja-JP"/>
    </w:rPr>
  </w:style>
  <w:style w:type="character" w:customStyle="1" w:styleId="Heading6Char">
    <w:name w:val="Heading 6 Char"/>
    <w:link w:val="Heading6"/>
    <w:rsid w:val="000D1AB9"/>
    <w:rPr>
      <w:b/>
      <w:bCs/>
      <w:sz w:val="22"/>
      <w:szCs w:val="22"/>
      <w:lang w:eastAsia="ja-JP"/>
    </w:rPr>
  </w:style>
  <w:style w:type="character" w:customStyle="1" w:styleId="Heading7Char">
    <w:name w:val="Heading 7 Char"/>
    <w:link w:val="Heading7"/>
    <w:rsid w:val="000D1AB9"/>
    <w:rPr>
      <w:sz w:val="24"/>
      <w:szCs w:val="24"/>
      <w:lang w:eastAsia="ja-JP"/>
    </w:rPr>
  </w:style>
  <w:style w:type="character" w:customStyle="1" w:styleId="Heading8Char">
    <w:name w:val="Heading 8 Char"/>
    <w:link w:val="Heading8"/>
    <w:rsid w:val="000D1AB9"/>
    <w:rPr>
      <w:i/>
      <w:iCs/>
      <w:sz w:val="24"/>
      <w:szCs w:val="24"/>
      <w:lang w:eastAsia="ja-JP"/>
    </w:rPr>
  </w:style>
  <w:style w:type="character" w:customStyle="1" w:styleId="Heading9Char">
    <w:name w:val="Heading 9 Char"/>
    <w:link w:val="Heading9"/>
    <w:rsid w:val="000D1AB9"/>
    <w:rPr>
      <w:rFonts w:ascii="Arial" w:hAnsi="Arial"/>
      <w:sz w:val="22"/>
      <w:szCs w:val="22"/>
      <w:lang w:eastAsia="ja-JP"/>
    </w:rPr>
  </w:style>
  <w:style w:type="paragraph" w:styleId="ListParagraph">
    <w:name w:val="List Paragraph"/>
    <w:basedOn w:val="Normal"/>
    <w:link w:val="ListParagraphChar"/>
    <w:uiPriority w:val="34"/>
    <w:qFormat/>
    <w:rsid w:val="000D1AB9"/>
    <w:pPr>
      <w:spacing w:before="200" w:beforeAutospacing="0" w:after="200" w:afterAutospacing="0" w:line="276" w:lineRule="auto"/>
      <w:ind w:left="720"/>
      <w:contextualSpacing/>
      <w:jc w:val="left"/>
    </w:pPr>
    <w:rPr>
      <w:rFonts w:eastAsia="Times New Roman"/>
      <w:szCs w:val="20"/>
      <w:lang w:eastAsia="en-US" w:bidi="en-US"/>
    </w:rPr>
  </w:style>
  <w:style w:type="paragraph" w:styleId="Quote">
    <w:name w:val="Quote"/>
    <w:basedOn w:val="Normal"/>
    <w:next w:val="Normal"/>
    <w:link w:val="QuoteChar"/>
    <w:uiPriority w:val="29"/>
    <w:qFormat/>
    <w:rsid w:val="000D1AB9"/>
    <w:pPr>
      <w:spacing w:before="200" w:beforeAutospacing="0" w:after="200" w:afterAutospacing="0" w:line="276" w:lineRule="auto"/>
      <w:jc w:val="left"/>
    </w:pPr>
    <w:rPr>
      <w:rFonts w:eastAsia="Times New Roman"/>
      <w:i/>
      <w:iCs/>
      <w:szCs w:val="20"/>
      <w:lang w:eastAsia="en-US" w:bidi="en-US"/>
    </w:rPr>
  </w:style>
  <w:style w:type="character" w:customStyle="1" w:styleId="QuoteChar">
    <w:name w:val="Quote Char"/>
    <w:link w:val="Quote"/>
    <w:uiPriority w:val="29"/>
    <w:rsid w:val="000D1AB9"/>
    <w:rPr>
      <w:rFonts w:ascii="Futura Bk" w:eastAsia="Times New Roman" w:hAnsi="Futura Bk" w:cs="Times New Roman"/>
      <w:i/>
      <w:iCs/>
      <w:lang w:eastAsia="en-US" w:bidi="en-US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D1AB9"/>
    <w:pPr>
      <w:pBdr>
        <w:top w:val="single" w:sz="4" w:space="10" w:color="4F81BD"/>
        <w:left w:val="single" w:sz="4" w:space="10" w:color="4F81BD"/>
      </w:pBdr>
      <w:spacing w:before="200" w:beforeAutospacing="0" w:after="0" w:afterAutospacing="0" w:line="276" w:lineRule="auto"/>
      <w:ind w:left="1296" w:right="1152"/>
    </w:pPr>
    <w:rPr>
      <w:rFonts w:eastAsia="Times New Roman"/>
      <w:i/>
      <w:iCs/>
      <w:color w:val="4F81BD"/>
      <w:szCs w:val="20"/>
      <w:lang w:eastAsia="en-US" w:bidi="en-US"/>
    </w:rPr>
  </w:style>
  <w:style w:type="character" w:customStyle="1" w:styleId="IntenseQuoteChar">
    <w:name w:val="Intense Quote Char"/>
    <w:link w:val="IntenseQuote"/>
    <w:uiPriority w:val="30"/>
    <w:rsid w:val="000D1AB9"/>
    <w:rPr>
      <w:rFonts w:ascii="Futura Bk" w:eastAsia="Times New Roman" w:hAnsi="Futura Bk" w:cs="Times New Roman"/>
      <w:i/>
      <w:iCs/>
      <w:color w:val="4F81BD"/>
      <w:lang w:eastAsia="en-US" w:bidi="en-US"/>
    </w:rPr>
  </w:style>
  <w:style w:type="character" w:styleId="SubtleEmphasis">
    <w:name w:val="Subtle Emphasis"/>
    <w:uiPriority w:val="19"/>
    <w:qFormat/>
    <w:rsid w:val="000D1AB9"/>
    <w:rPr>
      <w:i/>
      <w:iCs/>
      <w:color w:val="243F60"/>
    </w:rPr>
  </w:style>
  <w:style w:type="character" w:styleId="SubtleReference">
    <w:name w:val="Subtle Reference"/>
    <w:uiPriority w:val="31"/>
    <w:qFormat/>
    <w:rsid w:val="000D1AB9"/>
    <w:rPr>
      <w:b/>
      <w:bCs/>
      <w:color w:val="4F81BD"/>
    </w:rPr>
  </w:style>
  <w:style w:type="character" w:styleId="IntenseReference">
    <w:name w:val="Intense Reference"/>
    <w:uiPriority w:val="32"/>
    <w:qFormat/>
    <w:rsid w:val="000D1AB9"/>
    <w:rPr>
      <w:b/>
      <w:bCs/>
      <w:i/>
      <w:iCs/>
      <w:caps/>
      <w:color w:val="4F81BD"/>
    </w:rPr>
  </w:style>
  <w:style w:type="character" w:styleId="BookTitle">
    <w:name w:val="Book Title"/>
    <w:uiPriority w:val="33"/>
    <w:qFormat/>
    <w:rsid w:val="000D1AB9"/>
    <w:rPr>
      <w:b/>
      <w:bCs/>
      <w:i/>
      <w:iCs/>
      <w:spacing w:val="9"/>
    </w:rPr>
  </w:style>
  <w:style w:type="character" w:customStyle="1" w:styleId="DocumentMapChar">
    <w:name w:val="Document Map Char"/>
    <w:link w:val="DocumentMap"/>
    <w:uiPriority w:val="99"/>
    <w:semiHidden/>
    <w:rsid w:val="000D1AB9"/>
    <w:rPr>
      <w:rFonts w:ascii="Tahoma" w:hAnsi="Tahoma" w:cs="Tahoma"/>
      <w:shd w:val="clear" w:color="auto" w:fill="000080"/>
      <w:lang w:eastAsia="ja-JP"/>
    </w:rPr>
  </w:style>
  <w:style w:type="character" w:customStyle="1" w:styleId="BalloonTextChar">
    <w:name w:val="Balloon Text Char"/>
    <w:link w:val="BalloonText"/>
    <w:rsid w:val="000D1AB9"/>
    <w:rPr>
      <w:rFonts w:ascii="Tahoma" w:hAnsi="Tahoma" w:cs="Tahoma"/>
      <w:sz w:val="16"/>
      <w:szCs w:val="16"/>
      <w:lang w:eastAsia="ja-JP"/>
    </w:rPr>
  </w:style>
  <w:style w:type="character" w:customStyle="1" w:styleId="HeaderChar">
    <w:name w:val="Header Char"/>
    <w:link w:val="Header"/>
    <w:uiPriority w:val="99"/>
    <w:rsid w:val="000D1AB9"/>
    <w:rPr>
      <w:rFonts w:ascii="Futura Bk" w:hAnsi="Futura Bk"/>
      <w:szCs w:val="24"/>
      <w:lang w:eastAsia="ja-JP"/>
    </w:rPr>
  </w:style>
  <w:style w:type="paragraph" w:customStyle="1" w:styleId="VIEW-ElementPropertyText">
    <w:name w:val="VIEW - Element Property Text"/>
    <w:basedOn w:val="Normal"/>
    <w:link w:val="VIEW-ElementPropertyTextChar"/>
    <w:qFormat/>
    <w:rsid w:val="000D1AB9"/>
    <w:pPr>
      <w:spacing w:before="0" w:beforeAutospacing="0" w:after="200" w:afterAutospacing="0"/>
      <w:ind w:left="900"/>
      <w:jc w:val="left"/>
    </w:pPr>
    <w:rPr>
      <w:rFonts w:eastAsia="Times New Roman"/>
      <w:sz w:val="22"/>
      <w:szCs w:val="22"/>
      <w:lang w:val="en-NZ"/>
    </w:rPr>
  </w:style>
  <w:style w:type="character" w:customStyle="1" w:styleId="VIEW-ElementPropertyTextChar">
    <w:name w:val="VIEW - Element Property Text Char"/>
    <w:link w:val="VIEW-ElementPropertyText"/>
    <w:rsid w:val="000D1AB9"/>
    <w:rPr>
      <w:rFonts w:ascii="Futura Bk" w:eastAsia="Times New Roman" w:hAnsi="Futura Bk"/>
      <w:sz w:val="22"/>
      <w:szCs w:val="22"/>
      <w:lang w:val="en-NZ"/>
    </w:rPr>
  </w:style>
  <w:style w:type="paragraph" w:customStyle="1" w:styleId="Bulletwithtext1">
    <w:name w:val="Bullet with text 1"/>
    <w:basedOn w:val="Normal"/>
    <w:rsid w:val="00A0174B"/>
    <w:pPr>
      <w:numPr>
        <w:numId w:val="19"/>
      </w:numPr>
      <w:spacing w:before="0" w:beforeAutospacing="0" w:after="0" w:afterAutospacing="0"/>
      <w:jc w:val="left"/>
    </w:pPr>
    <w:rPr>
      <w:rFonts w:ascii="Arial" w:eastAsia="Times New Roman" w:hAnsi="Arial"/>
      <w:szCs w:val="20"/>
      <w:lang w:eastAsia="en-US"/>
    </w:rPr>
  </w:style>
  <w:style w:type="paragraph" w:customStyle="1" w:styleId="Header1">
    <w:name w:val="Header 1"/>
    <w:basedOn w:val="Normal"/>
    <w:next w:val="Normal"/>
    <w:rsid w:val="00A0174B"/>
    <w:pPr>
      <w:keepLines/>
      <w:spacing w:before="80" w:beforeAutospacing="0" w:after="80" w:afterAutospacing="0"/>
      <w:jc w:val="center"/>
    </w:pPr>
    <w:rPr>
      <w:rFonts w:ascii="Arial" w:eastAsia="Times New Roman" w:hAnsi="Arial"/>
      <w:szCs w:val="20"/>
      <w:lang w:eastAsia="en-US"/>
    </w:rPr>
  </w:style>
  <w:style w:type="paragraph" w:customStyle="1" w:styleId="Header2">
    <w:name w:val="Header 2"/>
    <w:basedOn w:val="Header1"/>
    <w:next w:val="Normal"/>
    <w:rsid w:val="00A0174B"/>
    <w:pPr>
      <w:jc w:val="right"/>
    </w:pPr>
  </w:style>
  <w:style w:type="paragraph" w:customStyle="1" w:styleId="Header3">
    <w:name w:val="Header 3"/>
    <w:basedOn w:val="Header1"/>
    <w:next w:val="Normal"/>
    <w:rsid w:val="00A0174B"/>
    <w:pPr>
      <w:jc w:val="left"/>
    </w:pPr>
  </w:style>
  <w:style w:type="paragraph" w:customStyle="1" w:styleId="Bulletwithtext3">
    <w:name w:val="Bullet with text 3"/>
    <w:basedOn w:val="Normal"/>
    <w:rsid w:val="00A0174B"/>
    <w:pPr>
      <w:numPr>
        <w:numId w:val="18"/>
      </w:numPr>
      <w:spacing w:before="0" w:beforeAutospacing="0" w:after="0" w:afterAutospacing="0"/>
      <w:jc w:val="left"/>
    </w:pPr>
    <w:rPr>
      <w:rFonts w:ascii="Arial" w:eastAsia="Times New Roman" w:hAnsi="Arial"/>
      <w:szCs w:val="20"/>
      <w:lang w:eastAsia="en-US"/>
    </w:rPr>
  </w:style>
  <w:style w:type="paragraph" w:customStyle="1" w:styleId="Numberedlist1">
    <w:name w:val="Numbered list 1"/>
    <w:basedOn w:val="ListNumber"/>
    <w:autoRedefine/>
    <w:rsid w:val="00A0174B"/>
    <w:pPr>
      <w:numPr>
        <w:numId w:val="23"/>
      </w:numPr>
    </w:pPr>
  </w:style>
  <w:style w:type="paragraph" w:customStyle="1" w:styleId="Numberedlist31">
    <w:name w:val="Numbered list 3.1"/>
    <w:basedOn w:val="Heading1"/>
    <w:next w:val="Normal"/>
    <w:rsid w:val="00A0174B"/>
    <w:pPr>
      <w:keepNext/>
      <w:numPr>
        <w:numId w:val="0"/>
      </w:num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pBdr>
      <w:shd w:val="clear" w:color="auto" w:fill="auto"/>
      <w:tabs>
        <w:tab w:val="num" w:pos="360"/>
      </w:tabs>
      <w:spacing w:before="240" w:after="60" w:line="240" w:lineRule="auto"/>
      <w:ind w:left="187" w:hanging="187"/>
      <w:jc w:val="left"/>
    </w:pPr>
    <w:rPr>
      <w:rFonts w:ascii="Arial" w:eastAsia="Times New Roman" w:hAnsi="Arial"/>
      <w:b/>
      <w:bCs w:val="0"/>
      <w:caps w:val="0"/>
      <w:color w:val="auto"/>
      <w:spacing w:val="0"/>
      <w:kern w:val="28"/>
      <w:sz w:val="28"/>
      <w:szCs w:val="20"/>
    </w:rPr>
  </w:style>
  <w:style w:type="paragraph" w:customStyle="1" w:styleId="HPInternal">
    <w:name w:val="HP_Internal"/>
    <w:basedOn w:val="Normal"/>
    <w:next w:val="Normal"/>
    <w:rsid w:val="00A0174B"/>
    <w:pPr>
      <w:spacing w:before="0" w:beforeAutospacing="0" w:after="0" w:afterAutospacing="0"/>
      <w:jc w:val="left"/>
    </w:pPr>
    <w:rPr>
      <w:rFonts w:ascii="Arial" w:eastAsia="Times New Roman" w:hAnsi="Arial"/>
      <w:i/>
      <w:sz w:val="18"/>
      <w:szCs w:val="20"/>
      <w:lang w:eastAsia="en-US"/>
    </w:rPr>
  </w:style>
  <w:style w:type="paragraph" w:customStyle="1" w:styleId="TitlePagebogus">
    <w:name w:val="TitlePage_bogus"/>
    <w:basedOn w:val="Normal"/>
    <w:rsid w:val="00A0174B"/>
    <w:pPr>
      <w:spacing w:before="0" w:beforeAutospacing="0" w:after="0" w:afterAutospacing="0"/>
      <w:jc w:val="left"/>
    </w:pPr>
    <w:rPr>
      <w:rFonts w:ascii="Arial" w:eastAsia="Times New Roman" w:hAnsi="Arial"/>
      <w:szCs w:val="20"/>
      <w:lang w:eastAsia="en-US"/>
    </w:rPr>
  </w:style>
  <w:style w:type="paragraph" w:customStyle="1" w:styleId="TitlePageHeadernotused">
    <w:name w:val="TitlePage_Header_not_used"/>
    <w:basedOn w:val="Normal"/>
    <w:rsid w:val="00A0174B"/>
    <w:pPr>
      <w:spacing w:before="0" w:beforeAutospacing="0" w:after="0" w:afterAutospacing="0"/>
      <w:jc w:val="left"/>
    </w:pPr>
    <w:rPr>
      <w:rFonts w:ascii="Arial" w:eastAsia="Times New Roman" w:hAnsi="Arial"/>
      <w:szCs w:val="20"/>
      <w:lang w:eastAsia="en-US"/>
    </w:rPr>
  </w:style>
  <w:style w:type="paragraph" w:customStyle="1" w:styleId="Numberedlist32">
    <w:name w:val="Numbered list 3.2"/>
    <w:basedOn w:val="Heading2"/>
    <w:next w:val="Normal"/>
    <w:rsid w:val="00A0174B"/>
    <w:pPr>
      <w:keepNext/>
      <w:numPr>
        <w:ilvl w:val="0"/>
        <w:numId w:val="0"/>
      </w:num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pBdr>
      <w:shd w:val="clear" w:color="auto" w:fill="auto"/>
      <w:tabs>
        <w:tab w:val="num" w:pos="1440"/>
      </w:tabs>
      <w:spacing w:before="240" w:after="60" w:line="240" w:lineRule="auto"/>
      <w:ind w:left="1440" w:hanging="360"/>
      <w:jc w:val="left"/>
    </w:pPr>
    <w:rPr>
      <w:rFonts w:ascii="Arial" w:eastAsia="Times New Roman" w:hAnsi="Arial"/>
      <w:b/>
      <w:bCs w:val="0"/>
      <w:caps w:val="0"/>
      <w:color w:val="auto"/>
      <w:spacing w:val="0"/>
      <w:sz w:val="24"/>
      <w:szCs w:val="20"/>
    </w:rPr>
  </w:style>
  <w:style w:type="paragraph" w:customStyle="1" w:styleId="Bulletwithtext4">
    <w:name w:val="Bullet with text 4"/>
    <w:basedOn w:val="Normal"/>
    <w:rsid w:val="00A0174B"/>
    <w:pPr>
      <w:numPr>
        <w:numId w:val="20"/>
      </w:numPr>
      <w:spacing w:before="0" w:beforeAutospacing="0" w:after="0" w:afterAutospacing="0"/>
      <w:jc w:val="left"/>
    </w:pPr>
    <w:rPr>
      <w:rFonts w:ascii="Arial" w:eastAsia="Times New Roman" w:hAnsi="Arial"/>
      <w:szCs w:val="20"/>
      <w:lang w:eastAsia="en-US"/>
    </w:rPr>
  </w:style>
  <w:style w:type="paragraph" w:customStyle="1" w:styleId="Numberedlist33">
    <w:name w:val="Numbered list 3.3"/>
    <w:basedOn w:val="Heading3"/>
    <w:next w:val="Normal"/>
    <w:rsid w:val="00A0174B"/>
    <w:pPr>
      <w:keepNext/>
      <w:numPr>
        <w:ilvl w:val="0"/>
        <w:numId w:val="0"/>
      </w:numPr>
      <w:pBdr>
        <w:top w:val="none" w:sz="0" w:space="0" w:color="auto"/>
        <w:left w:val="none" w:sz="0" w:space="0" w:color="auto"/>
      </w:pBdr>
      <w:tabs>
        <w:tab w:val="num" w:pos="2160"/>
      </w:tabs>
      <w:spacing w:before="240" w:after="60" w:line="240" w:lineRule="auto"/>
      <w:ind w:left="2160" w:hanging="180"/>
      <w:jc w:val="left"/>
    </w:pPr>
    <w:rPr>
      <w:rFonts w:ascii="Arial" w:eastAsia="Times New Roman" w:hAnsi="Arial"/>
      <w:b/>
      <w:bCs w:val="0"/>
      <w:caps w:val="0"/>
      <w:color w:val="auto"/>
      <w:spacing w:val="0"/>
      <w:szCs w:val="20"/>
    </w:rPr>
  </w:style>
  <w:style w:type="paragraph" w:customStyle="1" w:styleId="TableHeading">
    <w:name w:val="Table_Heading"/>
    <w:basedOn w:val="Normal"/>
    <w:next w:val="Table"/>
    <w:rsid w:val="00A0174B"/>
    <w:pPr>
      <w:keepNext/>
      <w:keepLines/>
      <w:spacing w:before="40" w:beforeAutospacing="0" w:after="40" w:afterAutospacing="0"/>
      <w:jc w:val="left"/>
    </w:pPr>
    <w:rPr>
      <w:rFonts w:ascii="Arial" w:eastAsia="Times New Roman" w:hAnsi="Arial"/>
      <w:b/>
      <w:szCs w:val="20"/>
      <w:lang w:eastAsia="en-US"/>
    </w:rPr>
  </w:style>
  <w:style w:type="paragraph" w:customStyle="1" w:styleId="TableTitle">
    <w:name w:val="Table_Title"/>
    <w:basedOn w:val="Normal"/>
    <w:next w:val="Normal"/>
    <w:rsid w:val="00A0174B"/>
    <w:pPr>
      <w:keepNext/>
      <w:keepLines/>
      <w:spacing w:before="240" w:beforeAutospacing="0" w:after="60" w:afterAutospacing="0"/>
      <w:jc w:val="left"/>
    </w:pPr>
    <w:rPr>
      <w:rFonts w:ascii="Arial" w:eastAsia="Times New Roman" w:hAnsi="Arial"/>
      <w:b/>
      <w:szCs w:val="20"/>
      <w:lang w:eastAsia="en-US"/>
    </w:rPr>
  </w:style>
  <w:style w:type="paragraph" w:customStyle="1" w:styleId="TOCHeading0">
    <w:name w:val="TOC_Heading"/>
    <w:basedOn w:val="Normal"/>
    <w:next w:val="Normal"/>
    <w:rsid w:val="00A0174B"/>
    <w:pPr>
      <w:keepNext/>
      <w:spacing w:before="80" w:beforeAutospacing="0" w:after="120" w:afterAutospacing="0"/>
      <w:jc w:val="left"/>
    </w:pPr>
    <w:rPr>
      <w:rFonts w:ascii="Arial" w:eastAsia="Times New Roman" w:hAnsi="Arial"/>
      <w:b/>
      <w:sz w:val="24"/>
      <w:szCs w:val="20"/>
      <w:lang w:eastAsia="en-US"/>
    </w:rPr>
  </w:style>
  <w:style w:type="paragraph" w:customStyle="1" w:styleId="TableCenter">
    <w:name w:val="Table_Center"/>
    <w:basedOn w:val="Table"/>
    <w:rsid w:val="00A0174B"/>
    <w:pPr>
      <w:spacing w:beforeAutospacing="0" w:afterAutospacing="0"/>
      <w:jc w:val="center"/>
    </w:pPr>
  </w:style>
  <w:style w:type="paragraph" w:customStyle="1" w:styleId="NormalUserEntry">
    <w:name w:val="Normal_UserEntry"/>
    <w:basedOn w:val="Normal"/>
    <w:rsid w:val="00A0174B"/>
    <w:pPr>
      <w:spacing w:before="0" w:beforeAutospacing="0" w:after="0" w:afterAutospacing="0"/>
      <w:jc w:val="left"/>
    </w:pPr>
    <w:rPr>
      <w:rFonts w:ascii="Arial" w:eastAsia="Times New Roman" w:hAnsi="Arial"/>
      <w:color w:val="FF0000"/>
      <w:szCs w:val="20"/>
      <w:lang w:eastAsia="en-US"/>
    </w:rPr>
  </w:style>
  <w:style w:type="paragraph" w:customStyle="1" w:styleId="TitleCenter">
    <w:name w:val="Title_Center"/>
    <w:basedOn w:val="Title"/>
    <w:rsid w:val="00A0174B"/>
    <w:pPr>
      <w:keepNext/>
      <w:spacing w:before="240" w:after="60" w:line="240" w:lineRule="auto"/>
      <w:jc w:val="center"/>
    </w:pPr>
    <w:rPr>
      <w:rFonts w:ascii="Arial" w:hAnsi="Arial"/>
      <w:b/>
      <w:caps w:val="0"/>
      <w:color w:val="auto"/>
      <w:spacing w:val="0"/>
      <w:sz w:val="24"/>
      <w:szCs w:val="20"/>
      <w:lang w:bidi="ar-SA"/>
    </w:rPr>
  </w:style>
  <w:style w:type="paragraph" w:customStyle="1" w:styleId="TableSmall">
    <w:name w:val="Table_Small"/>
    <w:basedOn w:val="Table"/>
    <w:rsid w:val="00A0174B"/>
    <w:pPr>
      <w:spacing w:beforeAutospacing="0" w:afterAutospacing="0"/>
      <w:jc w:val="left"/>
    </w:pPr>
    <w:rPr>
      <w:sz w:val="16"/>
    </w:rPr>
  </w:style>
  <w:style w:type="character" w:customStyle="1" w:styleId="CharacterUserEntry">
    <w:name w:val="Character UserEntry"/>
    <w:rsid w:val="00A0174B"/>
    <w:rPr>
      <w:color w:val="FF0000"/>
    </w:rPr>
  </w:style>
  <w:style w:type="paragraph" w:customStyle="1" w:styleId="TableHeadingCenter">
    <w:name w:val="Table_Heading_Center"/>
    <w:basedOn w:val="TableHeading"/>
    <w:rsid w:val="00A0174B"/>
    <w:pPr>
      <w:jc w:val="center"/>
    </w:pPr>
  </w:style>
  <w:style w:type="paragraph" w:customStyle="1" w:styleId="TableSmHeadingbogus">
    <w:name w:val="Table_Sm_Heading_bogus"/>
    <w:basedOn w:val="TableSmHeading"/>
    <w:rsid w:val="00A0174B"/>
    <w:pPr>
      <w:spacing w:beforeAutospacing="0" w:afterAutospacing="0"/>
      <w:jc w:val="center"/>
    </w:pPr>
    <w:rPr>
      <w:rFonts w:ascii="Arial" w:hAnsi="Arial"/>
      <w:b/>
    </w:rPr>
  </w:style>
  <w:style w:type="paragraph" w:customStyle="1" w:styleId="Tablenotused">
    <w:name w:val="Table_not_used"/>
    <w:basedOn w:val="Table"/>
    <w:rsid w:val="00A0174B"/>
    <w:pPr>
      <w:spacing w:beforeAutospacing="0" w:afterAutospacing="0"/>
      <w:jc w:val="right"/>
    </w:pPr>
  </w:style>
  <w:style w:type="paragraph" w:customStyle="1" w:styleId="TableSmallRight">
    <w:name w:val="Table_Small_Right"/>
    <w:basedOn w:val="TableSmall"/>
    <w:rsid w:val="00A0174B"/>
    <w:pPr>
      <w:jc w:val="right"/>
    </w:pPr>
  </w:style>
  <w:style w:type="paragraph" w:customStyle="1" w:styleId="TableSmallCenter">
    <w:name w:val="Table_Small_Center"/>
    <w:basedOn w:val="TableSmall"/>
    <w:rsid w:val="00A0174B"/>
    <w:pPr>
      <w:jc w:val="center"/>
    </w:pPr>
  </w:style>
  <w:style w:type="paragraph" w:customStyle="1" w:styleId="TitlePageDetail">
    <w:name w:val="TitlePage_Detail"/>
    <w:basedOn w:val="TitlePageHeaderOOV"/>
    <w:rsid w:val="00A0174B"/>
    <w:pPr>
      <w:spacing w:line="360" w:lineRule="auto"/>
    </w:pPr>
    <w:rPr>
      <w:b/>
      <w:sz w:val="20"/>
    </w:rPr>
  </w:style>
  <w:style w:type="paragraph" w:styleId="Closing">
    <w:name w:val="Closing"/>
    <w:basedOn w:val="Normal"/>
    <w:link w:val="ClosingChar"/>
    <w:rsid w:val="00A0174B"/>
    <w:pPr>
      <w:spacing w:before="0" w:beforeAutospacing="0" w:after="0" w:afterAutospacing="0"/>
      <w:ind w:left="4320"/>
      <w:jc w:val="right"/>
    </w:pPr>
    <w:rPr>
      <w:rFonts w:ascii="Arial" w:eastAsia="Times New Roman" w:hAnsi="Arial"/>
      <w:szCs w:val="20"/>
      <w:lang w:eastAsia="en-US"/>
    </w:rPr>
  </w:style>
  <w:style w:type="character" w:customStyle="1" w:styleId="ClosingChar">
    <w:name w:val="Closing Char"/>
    <w:link w:val="Closing"/>
    <w:rsid w:val="00A0174B"/>
    <w:rPr>
      <w:rFonts w:ascii="Arial" w:eastAsia="Times New Roman" w:hAnsi="Arial"/>
      <w:lang w:eastAsia="en-US"/>
    </w:rPr>
  </w:style>
  <w:style w:type="paragraph" w:styleId="PlainText">
    <w:name w:val="Plain Text"/>
    <w:basedOn w:val="Normal"/>
    <w:link w:val="PlainTextChar"/>
    <w:rsid w:val="00A0174B"/>
    <w:pPr>
      <w:spacing w:before="0" w:beforeAutospacing="0" w:after="0" w:afterAutospacing="0"/>
      <w:jc w:val="left"/>
    </w:pPr>
    <w:rPr>
      <w:rFonts w:ascii="Times New Roman" w:eastAsia="Times New Roman" w:hAnsi="Times New Roman"/>
      <w:szCs w:val="20"/>
      <w:lang w:eastAsia="en-US"/>
    </w:rPr>
  </w:style>
  <w:style w:type="character" w:customStyle="1" w:styleId="PlainTextChar">
    <w:name w:val="Plain Text Char"/>
    <w:link w:val="PlainText"/>
    <w:rsid w:val="00A0174B"/>
    <w:rPr>
      <w:rFonts w:eastAsia="Times New Roman"/>
      <w:lang w:eastAsia="en-US"/>
    </w:rPr>
  </w:style>
  <w:style w:type="paragraph" w:customStyle="1" w:styleId="HPTableTitle">
    <w:name w:val="HP_Table_Title"/>
    <w:basedOn w:val="Normal"/>
    <w:next w:val="Normal"/>
    <w:rsid w:val="00A0174B"/>
    <w:pPr>
      <w:keepNext/>
      <w:keepLines/>
      <w:spacing w:before="240" w:beforeAutospacing="0" w:after="60" w:afterAutospacing="0"/>
      <w:jc w:val="left"/>
    </w:pPr>
    <w:rPr>
      <w:rFonts w:ascii="Arial" w:eastAsia="Times New Roman" w:hAnsi="Arial"/>
      <w:b/>
      <w:sz w:val="18"/>
      <w:szCs w:val="20"/>
      <w:lang w:eastAsia="en-US"/>
    </w:rPr>
  </w:style>
  <w:style w:type="paragraph" w:customStyle="1" w:styleId="RMIndtasBullwtxt2">
    <w:name w:val="RM_Indt as Bull w txt 2"/>
    <w:basedOn w:val="Bulletwithtext2"/>
    <w:next w:val="Bulletwithtext2"/>
    <w:rsid w:val="00A0174B"/>
    <w:pPr>
      <w:numPr>
        <w:numId w:val="0"/>
      </w:numPr>
      <w:spacing w:before="0" w:beforeAutospacing="0" w:after="0" w:afterAutospacing="0"/>
      <w:ind w:left="720"/>
      <w:jc w:val="left"/>
    </w:pPr>
    <w:rPr>
      <w:rFonts w:ascii="Arial" w:hAnsi="Arial"/>
    </w:rPr>
  </w:style>
  <w:style w:type="paragraph" w:customStyle="1" w:styleId="TableHeadingRight">
    <w:name w:val="Table_Heading_Right"/>
    <w:basedOn w:val="TableHeading"/>
    <w:next w:val="Table"/>
    <w:rsid w:val="00A0174B"/>
    <w:pPr>
      <w:jc w:val="right"/>
    </w:pPr>
  </w:style>
  <w:style w:type="paragraph" w:customStyle="1" w:styleId="RMHeading1">
    <w:name w:val="RM_Heading 1"/>
    <w:basedOn w:val="Heading1"/>
    <w:next w:val="Normal"/>
    <w:rsid w:val="00A0174B"/>
    <w:pPr>
      <w:keepNext/>
      <w:pageBreakBefore/>
      <w:numPr>
        <w:numId w:val="0"/>
      </w:num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pBdr>
      <w:shd w:val="clear" w:color="auto" w:fill="auto"/>
      <w:tabs>
        <w:tab w:val="clear" w:pos="360"/>
      </w:tabs>
      <w:spacing w:before="240" w:after="60" w:line="240" w:lineRule="auto"/>
      <w:jc w:val="left"/>
    </w:pPr>
    <w:rPr>
      <w:rFonts w:ascii="Arial" w:eastAsia="Times New Roman" w:hAnsi="Arial"/>
      <w:b/>
      <w:bCs w:val="0"/>
      <w:caps w:val="0"/>
      <w:color w:val="auto"/>
      <w:spacing w:val="0"/>
      <w:kern w:val="28"/>
      <w:sz w:val="32"/>
      <w:szCs w:val="20"/>
    </w:rPr>
  </w:style>
  <w:style w:type="paragraph" w:customStyle="1" w:styleId="RMHeading2">
    <w:name w:val="RM_Heading 2"/>
    <w:basedOn w:val="Heading2"/>
    <w:next w:val="Normal"/>
    <w:rsid w:val="00A0174B"/>
    <w:pPr>
      <w:keepNext/>
      <w:pageBreakBefore/>
      <w:numPr>
        <w:ilvl w:val="0"/>
        <w:numId w:val="0"/>
      </w:num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pBdr>
      <w:shd w:val="clear" w:color="auto" w:fill="auto"/>
      <w:spacing w:before="240" w:after="60" w:line="240" w:lineRule="auto"/>
      <w:jc w:val="left"/>
    </w:pPr>
    <w:rPr>
      <w:rFonts w:ascii="Arial" w:eastAsia="Times New Roman" w:hAnsi="Arial"/>
      <w:b/>
      <w:bCs w:val="0"/>
      <w:caps w:val="0"/>
      <w:color w:val="auto"/>
      <w:spacing w:val="0"/>
      <w:sz w:val="30"/>
      <w:szCs w:val="20"/>
    </w:rPr>
  </w:style>
  <w:style w:type="paragraph" w:customStyle="1" w:styleId="RMHeading3">
    <w:name w:val="RM_Heading 3"/>
    <w:basedOn w:val="Heading3"/>
    <w:next w:val="Normal"/>
    <w:rsid w:val="00A0174B"/>
    <w:pPr>
      <w:keepNext/>
      <w:pageBreakBefore/>
      <w:numPr>
        <w:ilvl w:val="0"/>
        <w:numId w:val="0"/>
      </w:numPr>
      <w:pBdr>
        <w:top w:val="none" w:sz="0" w:space="0" w:color="auto"/>
        <w:left w:val="none" w:sz="0" w:space="0" w:color="auto"/>
      </w:pBdr>
      <w:spacing w:before="240" w:after="60" w:line="240" w:lineRule="auto"/>
      <w:jc w:val="left"/>
    </w:pPr>
    <w:rPr>
      <w:rFonts w:ascii="Arial" w:eastAsia="Times New Roman" w:hAnsi="Arial"/>
      <w:b/>
      <w:bCs w:val="0"/>
      <w:caps w:val="0"/>
      <w:color w:val="auto"/>
      <w:spacing w:val="0"/>
      <w:sz w:val="28"/>
      <w:szCs w:val="20"/>
    </w:rPr>
  </w:style>
  <w:style w:type="paragraph" w:customStyle="1" w:styleId="RMTableBullet">
    <w:name w:val="RM_Table_Bullet"/>
    <w:basedOn w:val="Bulletwithtext4"/>
    <w:next w:val="Normal"/>
    <w:rsid w:val="00A0174B"/>
    <w:pPr>
      <w:tabs>
        <w:tab w:val="clear" w:pos="1440"/>
        <w:tab w:val="left" w:pos="567"/>
      </w:tabs>
      <w:ind w:left="568" w:hanging="284"/>
    </w:pPr>
  </w:style>
  <w:style w:type="paragraph" w:customStyle="1" w:styleId="TableRight">
    <w:name w:val="Table_Right"/>
    <w:basedOn w:val="Table"/>
    <w:rsid w:val="00A0174B"/>
    <w:pPr>
      <w:spacing w:beforeAutospacing="0" w:afterAutospacing="0"/>
      <w:jc w:val="right"/>
    </w:pPr>
  </w:style>
  <w:style w:type="paragraph" w:customStyle="1" w:styleId="TableSmHeadingCenter">
    <w:name w:val="Table_Sm_Heading_Center"/>
    <w:basedOn w:val="TableSmHeading"/>
    <w:rsid w:val="00A0174B"/>
    <w:pPr>
      <w:spacing w:beforeAutospacing="0" w:afterAutospacing="0"/>
      <w:jc w:val="center"/>
    </w:pPr>
    <w:rPr>
      <w:rFonts w:ascii="Arial" w:hAnsi="Arial"/>
      <w:b/>
    </w:rPr>
  </w:style>
  <w:style w:type="paragraph" w:customStyle="1" w:styleId="TitlePageHeaderOOV">
    <w:name w:val="TitlePage_Header_OOV"/>
    <w:basedOn w:val="Normal"/>
    <w:rsid w:val="00A0174B"/>
    <w:pPr>
      <w:spacing w:before="0" w:beforeAutospacing="0" w:after="0" w:afterAutospacing="0"/>
      <w:ind w:left="4060"/>
      <w:jc w:val="left"/>
    </w:pPr>
    <w:rPr>
      <w:rFonts w:ascii="Arial" w:eastAsia="Times New Roman" w:hAnsi="Arial"/>
      <w:sz w:val="44"/>
      <w:szCs w:val="20"/>
      <w:lang w:eastAsia="en-US"/>
    </w:rPr>
  </w:style>
  <w:style w:type="paragraph" w:customStyle="1" w:styleId="TitlePageHeader">
    <w:name w:val="TitlePage_Header"/>
    <w:basedOn w:val="Normal"/>
    <w:rsid w:val="00A0174B"/>
    <w:pPr>
      <w:spacing w:before="240" w:beforeAutospacing="0" w:after="240" w:afterAutospacing="0"/>
      <w:ind w:left="3240"/>
      <w:jc w:val="left"/>
    </w:pPr>
    <w:rPr>
      <w:rFonts w:ascii="Arial" w:eastAsia="Times New Roman" w:hAnsi="Arial"/>
      <w:b/>
      <w:sz w:val="32"/>
      <w:szCs w:val="32"/>
      <w:lang w:eastAsia="en-US"/>
    </w:rPr>
  </w:style>
  <w:style w:type="paragraph" w:customStyle="1" w:styleId="HPGM">
    <w:name w:val="HPGM"/>
    <w:basedOn w:val="TableHeadingCenter"/>
    <w:rsid w:val="00A0174B"/>
  </w:style>
  <w:style w:type="paragraph" w:customStyle="1" w:styleId="NumberedHeadingStyleB1">
    <w:name w:val="Numbered Heading Style B.1"/>
    <w:basedOn w:val="Heading1"/>
    <w:next w:val="Normal"/>
    <w:rsid w:val="00A0174B"/>
    <w:pPr>
      <w:keepNext/>
      <w:numPr>
        <w:numId w:val="17"/>
      </w:num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pBdr>
      <w:shd w:val="clear" w:color="auto" w:fill="auto"/>
      <w:spacing w:before="240" w:after="60" w:line="240" w:lineRule="auto"/>
      <w:jc w:val="left"/>
    </w:pPr>
    <w:rPr>
      <w:rFonts w:ascii="Arial" w:eastAsia="Times New Roman" w:hAnsi="Arial"/>
      <w:b/>
      <w:bCs w:val="0"/>
      <w:caps w:val="0"/>
      <w:color w:val="auto"/>
      <w:spacing w:val="0"/>
      <w:kern w:val="28"/>
      <w:sz w:val="28"/>
      <w:szCs w:val="20"/>
    </w:rPr>
  </w:style>
  <w:style w:type="paragraph" w:customStyle="1" w:styleId="NumberedHeadingStyleB2">
    <w:name w:val="Numbered Heading Style B.2"/>
    <w:basedOn w:val="Heading2"/>
    <w:next w:val="Normal"/>
    <w:rsid w:val="00A0174B"/>
    <w:pPr>
      <w:keepNext/>
      <w:numPr>
        <w:numId w:val="17"/>
      </w:num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pBdr>
      <w:shd w:val="clear" w:color="auto" w:fill="auto"/>
      <w:spacing w:before="240" w:after="60" w:line="240" w:lineRule="auto"/>
      <w:jc w:val="left"/>
    </w:pPr>
    <w:rPr>
      <w:rFonts w:ascii="Arial" w:eastAsia="Times New Roman" w:hAnsi="Arial"/>
      <w:b/>
      <w:bCs w:val="0"/>
      <w:caps w:val="0"/>
      <w:color w:val="auto"/>
      <w:spacing w:val="0"/>
      <w:sz w:val="24"/>
      <w:szCs w:val="20"/>
    </w:rPr>
  </w:style>
  <w:style w:type="paragraph" w:customStyle="1" w:styleId="NumberedHeadingStyleB3">
    <w:name w:val="Numbered Heading Style B.3"/>
    <w:basedOn w:val="Heading3"/>
    <w:next w:val="Normal"/>
    <w:rsid w:val="00A0174B"/>
    <w:pPr>
      <w:keepNext/>
      <w:numPr>
        <w:numId w:val="17"/>
      </w:numPr>
      <w:pBdr>
        <w:top w:val="none" w:sz="0" w:space="0" w:color="auto"/>
        <w:left w:val="none" w:sz="0" w:space="0" w:color="auto"/>
      </w:pBdr>
      <w:spacing w:before="240" w:after="60" w:line="240" w:lineRule="auto"/>
      <w:jc w:val="left"/>
    </w:pPr>
    <w:rPr>
      <w:rFonts w:ascii="Arial" w:eastAsia="Times New Roman" w:hAnsi="Arial"/>
      <w:b/>
      <w:bCs w:val="0"/>
      <w:caps w:val="0"/>
      <w:color w:val="auto"/>
      <w:spacing w:val="0"/>
      <w:szCs w:val="20"/>
    </w:rPr>
  </w:style>
  <w:style w:type="paragraph" w:customStyle="1" w:styleId="NumberedHeadingStyleA1">
    <w:name w:val="Numbered Heading Style A.1"/>
    <w:basedOn w:val="Heading1"/>
    <w:next w:val="Normal"/>
    <w:rsid w:val="00A0174B"/>
    <w:pPr>
      <w:keepNext/>
      <w:numPr>
        <w:numId w:val="24"/>
      </w:num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pBdr>
      <w:shd w:val="clear" w:color="auto" w:fill="auto"/>
      <w:tabs>
        <w:tab w:val="left" w:pos="720"/>
      </w:tabs>
      <w:spacing w:before="240" w:after="60" w:line="240" w:lineRule="auto"/>
      <w:jc w:val="left"/>
    </w:pPr>
    <w:rPr>
      <w:rFonts w:ascii="Arial" w:eastAsia="Times New Roman" w:hAnsi="Arial"/>
      <w:b/>
      <w:bCs w:val="0"/>
      <w:caps w:val="0"/>
      <w:color w:val="auto"/>
      <w:spacing w:val="0"/>
      <w:kern w:val="28"/>
      <w:sz w:val="28"/>
      <w:szCs w:val="20"/>
    </w:rPr>
  </w:style>
  <w:style w:type="paragraph" w:customStyle="1" w:styleId="NumberedHeadingStyleA2">
    <w:name w:val="Numbered Heading Style A.2"/>
    <w:basedOn w:val="Heading2"/>
    <w:next w:val="Normal"/>
    <w:rsid w:val="00A0174B"/>
    <w:pPr>
      <w:keepNext/>
      <w:numPr>
        <w:numId w:val="24"/>
      </w:num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pBdr>
      <w:shd w:val="clear" w:color="auto" w:fill="auto"/>
      <w:spacing w:before="240" w:after="60" w:line="240" w:lineRule="auto"/>
      <w:jc w:val="left"/>
    </w:pPr>
    <w:rPr>
      <w:rFonts w:ascii="Arial" w:eastAsia="Times New Roman" w:hAnsi="Arial"/>
      <w:b/>
      <w:bCs w:val="0"/>
      <w:caps w:val="0"/>
      <w:color w:val="auto"/>
      <w:spacing w:val="0"/>
      <w:sz w:val="24"/>
      <w:szCs w:val="20"/>
    </w:rPr>
  </w:style>
  <w:style w:type="paragraph" w:customStyle="1" w:styleId="NumberedHeadingStyleA3">
    <w:name w:val="Numbered Heading Style A.3"/>
    <w:basedOn w:val="Heading3"/>
    <w:next w:val="Normal"/>
    <w:rsid w:val="00A0174B"/>
    <w:pPr>
      <w:keepNext/>
      <w:numPr>
        <w:numId w:val="24"/>
      </w:numPr>
      <w:pBdr>
        <w:top w:val="none" w:sz="0" w:space="0" w:color="auto"/>
        <w:left w:val="none" w:sz="0" w:space="0" w:color="auto"/>
      </w:pBdr>
      <w:tabs>
        <w:tab w:val="left" w:pos="1080"/>
      </w:tabs>
      <w:spacing w:before="240" w:after="60" w:line="240" w:lineRule="auto"/>
      <w:jc w:val="left"/>
    </w:pPr>
    <w:rPr>
      <w:rFonts w:ascii="Arial" w:eastAsia="Times New Roman" w:hAnsi="Arial"/>
      <w:b/>
      <w:bCs w:val="0"/>
      <w:caps w:val="0"/>
      <w:color w:val="auto"/>
      <w:spacing w:val="0"/>
      <w:szCs w:val="20"/>
    </w:rPr>
  </w:style>
  <w:style w:type="paragraph" w:customStyle="1" w:styleId="NumberedHeadingStyleA4">
    <w:name w:val="Numbered Heading Style A.4"/>
    <w:basedOn w:val="Heading4"/>
    <w:next w:val="Normal"/>
    <w:rsid w:val="00A0174B"/>
    <w:pPr>
      <w:numPr>
        <w:numId w:val="24"/>
      </w:numPr>
      <w:tabs>
        <w:tab w:val="clear" w:pos="187"/>
        <w:tab w:val="left" w:pos="1440"/>
        <w:tab w:val="left" w:pos="1800"/>
      </w:tabs>
      <w:spacing w:before="240" w:after="60"/>
    </w:pPr>
    <w:rPr>
      <w:rFonts w:ascii="Arial" w:eastAsia="Times New Roman" w:hAnsi="Arial"/>
      <w:b/>
      <w:color w:val="auto"/>
    </w:rPr>
  </w:style>
  <w:style w:type="paragraph" w:customStyle="1" w:styleId="CommandorProgramCode">
    <w:name w:val="Command or Program Code"/>
    <w:basedOn w:val="Normal"/>
    <w:autoRedefine/>
    <w:rsid w:val="00A0174B"/>
    <w:pPr>
      <w:spacing w:before="0" w:beforeAutospacing="0" w:after="0" w:afterAutospacing="0"/>
    </w:pPr>
    <w:rPr>
      <w:rFonts w:ascii="Courier New" w:eastAsia="Times New Roman" w:hAnsi="Courier New"/>
      <w:szCs w:val="20"/>
      <w:lang w:eastAsia="en-US"/>
    </w:rPr>
  </w:style>
  <w:style w:type="paragraph" w:styleId="ListNumber">
    <w:name w:val="List Number"/>
    <w:basedOn w:val="Normal"/>
    <w:rsid w:val="00A0174B"/>
    <w:pPr>
      <w:numPr>
        <w:numId w:val="21"/>
      </w:numPr>
      <w:spacing w:before="0" w:beforeAutospacing="0" w:after="0" w:afterAutospacing="0"/>
      <w:jc w:val="left"/>
    </w:pPr>
    <w:rPr>
      <w:rFonts w:ascii="Arial" w:eastAsia="Times New Roman" w:hAnsi="Arial"/>
      <w:szCs w:val="20"/>
      <w:lang w:eastAsia="en-US"/>
    </w:rPr>
  </w:style>
  <w:style w:type="numbering" w:styleId="111111">
    <w:name w:val="Outline List 2"/>
    <w:basedOn w:val="NoList"/>
    <w:rsid w:val="00A0174B"/>
    <w:pPr>
      <w:numPr>
        <w:numId w:val="22"/>
      </w:numPr>
    </w:pPr>
  </w:style>
  <w:style w:type="paragraph" w:customStyle="1" w:styleId="NumberedHeadingStyleA5">
    <w:name w:val="Numbered Heading Style A.5"/>
    <w:basedOn w:val="Heading5"/>
    <w:next w:val="Normal"/>
    <w:rsid w:val="00A0174B"/>
    <w:pPr>
      <w:keepNext/>
      <w:numPr>
        <w:numId w:val="24"/>
      </w:numPr>
      <w:spacing w:beforeAutospacing="0" w:afterAutospacing="0"/>
      <w:jc w:val="left"/>
    </w:pPr>
    <w:rPr>
      <w:rFonts w:ascii="Arial" w:eastAsia="Times New Roman" w:hAnsi="Arial"/>
      <w:bCs w:val="0"/>
      <w:iCs w:val="0"/>
      <w:sz w:val="20"/>
      <w:szCs w:val="12"/>
      <w:lang w:eastAsia="en-US"/>
    </w:rPr>
  </w:style>
  <w:style w:type="paragraph" w:customStyle="1" w:styleId="NumberedHeadingStyleA6">
    <w:name w:val="Numbered Heading Style A.6"/>
    <w:basedOn w:val="Heading6"/>
    <w:next w:val="Normal"/>
    <w:rsid w:val="00A0174B"/>
    <w:pPr>
      <w:keepNext/>
      <w:numPr>
        <w:numId w:val="24"/>
      </w:numPr>
      <w:spacing w:beforeAutospacing="0" w:afterAutospacing="0"/>
      <w:jc w:val="left"/>
    </w:pPr>
    <w:rPr>
      <w:rFonts w:ascii="Arial" w:eastAsia="Times New Roman" w:hAnsi="Arial"/>
      <w:b w:val="0"/>
      <w:bCs w:val="0"/>
      <w:i/>
      <w:sz w:val="20"/>
      <w:szCs w:val="12"/>
      <w:lang w:eastAsia="en-US"/>
    </w:rPr>
  </w:style>
  <w:style w:type="paragraph" w:customStyle="1" w:styleId="NumberedHeadingStyleA7">
    <w:name w:val="Numbered Heading Style A.7"/>
    <w:basedOn w:val="Heading7"/>
    <w:next w:val="Normal"/>
    <w:rsid w:val="00A0174B"/>
    <w:pPr>
      <w:keepNext/>
      <w:numPr>
        <w:numId w:val="24"/>
      </w:numPr>
      <w:spacing w:beforeAutospacing="0" w:afterAutospacing="0"/>
      <w:jc w:val="left"/>
    </w:pPr>
    <w:rPr>
      <w:rFonts w:ascii="Arial" w:eastAsia="Times New Roman" w:hAnsi="Arial"/>
      <w:sz w:val="20"/>
      <w:szCs w:val="12"/>
      <w:lang w:eastAsia="en-US"/>
    </w:rPr>
  </w:style>
  <w:style w:type="paragraph" w:customStyle="1" w:styleId="NumberedHeadingStyleA8">
    <w:name w:val="Numbered Heading Style A.8"/>
    <w:basedOn w:val="Heading8"/>
    <w:next w:val="Normal"/>
    <w:rsid w:val="00A0174B"/>
    <w:pPr>
      <w:keepNext/>
      <w:numPr>
        <w:numId w:val="24"/>
      </w:numPr>
      <w:spacing w:beforeAutospacing="0" w:afterAutospacing="0"/>
      <w:jc w:val="left"/>
    </w:pPr>
    <w:rPr>
      <w:rFonts w:ascii="Arial" w:eastAsia="Times New Roman" w:hAnsi="Arial"/>
      <w:i w:val="0"/>
      <w:iCs w:val="0"/>
      <w:sz w:val="18"/>
      <w:szCs w:val="12"/>
      <w:lang w:eastAsia="en-US"/>
    </w:rPr>
  </w:style>
  <w:style w:type="paragraph" w:customStyle="1" w:styleId="NumberedHeadingStyleA9">
    <w:name w:val="Numbered Heading Style A.9"/>
    <w:basedOn w:val="Heading9"/>
    <w:next w:val="Normal"/>
    <w:rsid w:val="00A0174B"/>
    <w:pPr>
      <w:keepNext/>
      <w:numPr>
        <w:numId w:val="24"/>
      </w:numPr>
      <w:spacing w:beforeAutospacing="0" w:afterAutospacing="0"/>
      <w:jc w:val="left"/>
    </w:pPr>
    <w:rPr>
      <w:rFonts w:eastAsia="Times New Roman"/>
      <w:i/>
      <w:sz w:val="18"/>
      <w:szCs w:val="12"/>
      <w:lang w:eastAsia="en-US"/>
    </w:rPr>
  </w:style>
  <w:style w:type="paragraph" w:customStyle="1" w:styleId="Style2">
    <w:name w:val="Style2"/>
    <w:basedOn w:val="Normal"/>
    <w:link w:val="Style2Char"/>
    <w:qFormat/>
    <w:rsid w:val="00A0174B"/>
    <w:pPr>
      <w:spacing w:before="0" w:beforeAutospacing="0" w:after="200" w:afterAutospacing="0"/>
      <w:jc w:val="left"/>
    </w:pPr>
    <w:rPr>
      <w:rFonts w:ascii="Futura Hv" w:eastAsia="宋体" w:hAnsi="Futura Hv"/>
      <w:color w:val="8DB3E2"/>
      <w:sz w:val="24"/>
    </w:rPr>
  </w:style>
  <w:style w:type="character" w:customStyle="1" w:styleId="Style2Char">
    <w:name w:val="Style2 Char"/>
    <w:link w:val="Style2"/>
    <w:rsid w:val="00A0174B"/>
    <w:rPr>
      <w:rFonts w:ascii="Futura Hv" w:eastAsia="宋体" w:hAnsi="Futura Hv"/>
      <w:color w:val="8DB3E2"/>
      <w:sz w:val="24"/>
      <w:szCs w:val="24"/>
    </w:rPr>
  </w:style>
  <w:style w:type="paragraph" w:customStyle="1" w:styleId="Orderedlist">
    <w:name w:val="Orderedlist"/>
    <w:basedOn w:val="ListParagraph"/>
    <w:link w:val="OrderedlistChar"/>
    <w:qFormat/>
    <w:rsid w:val="008520DC"/>
    <w:pPr>
      <w:numPr>
        <w:numId w:val="25"/>
      </w:numPr>
      <w:spacing w:line="240" w:lineRule="auto"/>
    </w:pPr>
    <w:rPr>
      <w:rFonts w:cs="Arial"/>
      <w:color w:val="000000"/>
    </w:rPr>
  </w:style>
  <w:style w:type="character" w:customStyle="1" w:styleId="ListParagraphChar">
    <w:name w:val="List Paragraph Char"/>
    <w:link w:val="ListParagraph"/>
    <w:uiPriority w:val="34"/>
    <w:rsid w:val="008520DC"/>
    <w:rPr>
      <w:rFonts w:ascii="Futura Bk" w:eastAsia="Times New Roman" w:hAnsi="Futura Bk" w:cs="Times New Roman"/>
      <w:lang w:eastAsia="en-US" w:bidi="en-US"/>
    </w:rPr>
  </w:style>
  <w:style w:type="character" w:customStyle="1" w:styleId="OrderedlistChar">
    <w:name w:val="Orderedlist Char"/>
    <w:link w:val="Orderedlist"/>
    <w:rsid w:val="008520DC"/>
    <w:rPr>
      <w:rFonts w:ascii="Futura Bk" w:eastAsia="Times New Roman" w:hAnsi="Futura Bk" w:cs="Arial"/>
      <w:color w:val="000000"/>
      <w:lang w:eastAsia="en-US" w:bidi="en-US"/>
    </w:rPr>
  </w:style>
  <w:style w:type="character" w:customStyle="1" w:styleId="apple-style-span">
    <w:name w:val="apple-style-span"/>
    <w:basedOn w:val="DefaultParagraphFont"/>
    <w:rsid w:val="0068513E"/>
  </w:style>
  <w:style w:type="character" w:customStyle="1" w:styleId="nodelabelbox">
    <w:name w:val="nodelabelbox"/>
    <w:basedOn w:val="DefaultParagraphFont"/>
    <w:rsid w:val="0059143A"/>
  </w:style>
  <w:style w:type="character" w:customStyle="1" w:styleId="nodetag">
    <w:name w:val="nodetag"/>
    <w:basedOn w:val="DefaultParagraphFont"/>
    <w:rsid w:val="0059143A"/>
  </w:style>
  <w:style w:type="character" w:customStyle="1" w:styleId="nodeattr">
    <w:name w:val="nodeattr"/>
    <w:basedOn w:val="DefaultParagraphFont"/>
    <w:rsid w:val="0059143A"/>
  </w:style>
  <w:style w:type="character" w:customStyle="1" w:styleId="nodename">
    <w:name w:val="nodename"/>
    <w:basedOn w:val="DefaultParagraphFont"/>
    <w:rsid w:val="0059143A"/>
  </w:style>
  <w:style w:type="character" w:customStyle="1" w:styleId="nodevalue">
    <w:name w:val="nodevalue"/>
    <w:basedOn w:val="DefaultParagraphFont"/>
    <w:rsid w:val="0059143A"/>
  </w:style>
  <w:style w:type="character" w:customStyle="1" w:styleId="nodebracket">
    <w:name w:val="nodebracket"/>
    <w:basedOn w:val="DefaultParagraphFont"/>
    <w:rsid w:val="0059143A"/>
  </w:style>
  <w:style w:type="character" w:customStyle="1" w:styleId="HTMLPreformattedChar">
    <w:name w:val="HTML Preformatted Char"/>
    <w:basedOn w:val="DefaultParagraphFont"/>
    <w:link w:val="HTMLPreformatted"/>
    <w:uiPriority w:val="99"/>
    <w:rsid w:val="00223482"/>
    <w:rPr>
      <w:rFonts w:ascii="Courier New" w:hAnsi="Courier New" w:cs="Courier New"/>
      <w:lang w:eastAsia="ja-JP"/>
    </w:rPr>
  </w:style>
  <w:style w:type="paragraph" w:styleId="Revision">
    <w:name w:val="Revision"/>
    <w:hidden/>
    <w:uiPriority w:val="99"/>
    <w:semiHidden/>
    <w:rsid w:val="008531DB"/>
    <w:rPr>
      <w:rFonts w:ascii="Futura Bk" w:hAnsi="Futura Bk"/>
      <w:szCs w:val="24"/>
      <w:lang w:eastAsia="ja-JP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51855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89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56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02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84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758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9085946">
          <w:marLeft w:val="360"/>
          <w:marRight w:val="0"/>
          <w:marTop w:val="200"/>
          <w:marBottom w:val="67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5052419">
          <w:marLeft w:val="360"/>
          <w:marRight w:val="0"/>
          <w:marTop w:val="200"/>
          <w:marBottom w:val="67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0193012">
          <w:marLeft w:val="360"/>
          <w:marRight w:val="0"/>
          <w:marTop w:val="200"/>
          <w:marBottom w:val="67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1282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5751909">
          <w:marLeft w:val="360"/>
          <w:marRight w:val="0"/>
          <w:marTop w:val="200"/>
          <w:marBottom w:val="67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1498880">
          <w:marLeft w:val="360"/>
          <w:marRight w:val="0"/>
          <w:marTop w:val="200"/>
          <w:marBottom w:val="67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8583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503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183892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3833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545557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7888028">
              <w:blockQuote w:val="1"/>
              <w:marLeft w:val="720"/>
              <w:marRight w:val="720"/>
              <w:marTop w:val="100"/>
              <w:marBottom w:val="10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1379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510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175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467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532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055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56997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59709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476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325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765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9147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3911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262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9668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2928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35767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649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29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536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35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56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60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87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0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11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65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1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22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02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1584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032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0654271">
          <w:marLeft w:val="360"/>
          <w:marRight w:val="0"/>
          <w:marTop w:val="200"/>
          <w:marBottom w:val="67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3226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605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1189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1901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6909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8468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4412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0988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465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772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052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0961867">
          <w:marLeft w:val="360"/>
          <w:marRight w:val="0"/>
          <w:marTop w:val="96"/>
          <w:marBottom w:val="38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6939194">
          <w:marLeft w:val="360"/>
          <w:marRight w:val="0"/>
          <w:marTop w:val="96"/>
          <w:marBottom w:val="38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6881067">
          <w:marLeft w:val="360"/>
          <w:marRight w:val="0"/>
          <w:marTop w:val="96"/>
          <w:marBottom w:val="38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8913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449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558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7029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8267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6231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832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5602733">
          <w:marLeft w:val="360"/>
          <w:marRight w:val="0"/>
          <w:marTop w:val="96"/>
          <w:marBottom w:val="38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7058419">
          <w:marLeft w:val="360"/>
          <w:marRight w:val="0"/>
          <w:marTop w:val="96"/>
          <w:marBottom w:val="38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9695714">
          <w:marLeft w:val="360"/>
          <w:marRight w:val="0"/>
          <w:marTop w:val="96"/>
          <w:marBottom w:val="38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6587750">
          <w:marLeft w:val="360"/>
          <w:marRight w:val="0"/>
          <w:marTop w:val="96"/>
          <w:marBottom w:val="38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9118287">
          <w:marLeft w:val="360"/>
          <w:marRight w:val="0"/>
          <w:marTop w:val="96"/>
          <w:marBottom w:val="38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6028041">
          <w:marLeft w:val="360"/>
          <w:marRight w:val="0"/>
          <w:marTop w:val="96"/>
          <w:marBottom w:val="38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2986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124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478777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8365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550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713312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0055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413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8461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1808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410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8972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9927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1759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2514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438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752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1.jpeg"/><Relationship Id="rId18" Type="http://schemas.openxmlformats.org/officeDocument/2006/relationships/image" Target="media/image6.jpeg"/><Relationship Id="rId26" Type="http://schemas.openxmlformats.org/officeDocument/2006/relationships/fontTable" Target="fontTable.xml"/><Relationship Id="rId3" Type="http://schemas.openxmlformats.org/officeDocument/2006/relationships/customXml" Target="../customXml/item3.xml"/><Relationship Id="rId21" Type="http://schemas.openxmlformats.org/officeDocument/2006/relationships/image" Target="media/image9.jpeg"/><Relationship Id="rId7" Type="http://schemas.openxmlformats.org/officeDocument/2006/relationships/settings" Target="settings.xml"/><Relationship Id="rId12" Type="http://schemas.microsoft.com/office/2011/relationships/commentsExtended" Target="commentsExtended.xml"/><Relationship Id="rId17" Type="http://schemas.openxmlformats.org/officeDocument/2006/relationships/image" Target="media/image5.jpeg"/><Relationship Id="rId25" Type="http://schemas.openxmlformats.org/officeDocument/2006/relationships/footer" Target="footer2.xml"/><Relationship Id="rId2" Type="http://schemas.openxmlformats.org/officeDocument/2006/relationships/customXml" Target="../customXml/item2.xml"/><Relationship Id="rId16" Type="http://schemas.openxmlformats.org/officeDocument/2006/relationships/image" Target="media/image4.jpeg"/><Relationship Id="rId20" Type="http://schemas.openxmlformats.org/officeDocument/2006/relationships/image" Target="media/image8.jpe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comments" Target="comments.xml"/><Relationship Id="rId24" Type="http://schemas.openxmlformats.org/officeDocument/2006/relationships/footer" Target="footer1.xml"/><Relationship Id="rId5" Type="http://schemas.openxmlformats.org/officeDocument/2006/relationships/numbering" Target="numbering.xml"/><Relationship Id="rId15" Type="http://schemas.openxmlformats.org/officeDocument/2006/relationships/image" Target="media/image3.jpeg"/><Relationship Id="rId23" Type="http://schemas.openxmlformats.org/officeDocument/2006/relationships/image" Target="media/image11.jpeg"/><Relationship Id="rId28" Type="http://schemas.openxmlformats.org/officeDocument/2006/relationships/theme" Target="theme/theme1.xml"/><Relationship Id="rId10" Type="http://schemas.openxmlformats.org/officeDocument/2006/relationships/endnotes" Target="endnotes.xml"/><Relationship Id="rId19" Type="http://schemas.openxmlformats.org/officeDocument/2006/relationships/image" Target="media/image7.jpe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2.jpeg"/><Relationship Id="rId22" Type="http://schemas.openxmlformats.org/officeDocument/2006/relationships/image" Target="media/image10.jpeg"/><Relationship Id="rId27" Type="http://schemas.microsoft.com/office/2011/relationships/people" Target="peop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Documents%20and%20Settings\peter.acs\Local%20Settings\Temporary%20Internet%20Files\Content.Outlook\MUS62R1B\HP_OC_word_template.dotx" TargetMode="Externa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45F1E6AD70FDDC4685C847553B4F3B90" ma:contentTypeVersion="0" ma:contentTypeDescription="Create a new document." ma:contentTypeScope="" ma:versionID="9d44e8cbd80b2985524ed665895bdd9a">
  <xsd:schema xmlns:xsd="http://www.w3.org/2001/XMLSchema" xmlns:xs="http://www.w3.org/2001/XMLSchema" xmlns:p="http://schemas.microsoft.com/office/2006/metadata/properties" targetNamespace="http://schemas.microsoft.com/office/2006/metadata/properties" ma:root="true" ma:fieldsID="c64490b4aec6201516c3a874156f37b2">
    <xsd:element name="properties">
      <xsd:complexType>
        <xsd:sequence>
          <xsd:element name="documentManagement">
            <xsd:complexType>
              <xsd:all/>
            </xsd:complexType>
          </xsd:element>
        </xsd:sequence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E60AA3E-F530-44C5-B977-93410DB5EB59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9A664F01-1E56-4D4E-ADEB-4A081AB4E009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A174FFD0-8316-4A91-B7CC-71604611DF68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  <ds:schemaRef ds:uri="http://schemas.microsoft.com/office/infopath/2007/PartnerControls"/>
  </ds:schemaRefs>
</ds:datastoreItem>
</file>

<file path=customXml/itemProps4.xml><?xml version="1.0" encoding="utf-8"?>
<ds:datastoreItem xmlns:ds="http://schemas.openxmlformats.org/officeDocument/2006/customXml" ds:itemID="{3B533E2C-8BEC-4CA8-B563-5EFE7FE35EE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HP_OC_word_template.dotx</Template>
  <TotalTime>153</TotalTime>
  <Pages>22</Pages>
  <Words>1256</Words>
  <Characters>7163</Characters>
  <Application>Microsoft Office Word</Application>
  <DocSecurity>0</DocSecurity>
  <Lines>59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IkidsTV Quiz</vt:lpstr>
    </vt:vector>
  </TitlesOfParts>
  <Company>Hewlett Packard</Company>
  <LinksUpToDate>false</LinksUpToDate>
  <CharactersWithSpaces>8403</CharactersWithSpaces>
  <SharedDoc>false</SharedDoc>
  <HLinks>
    <vt:vector size="384" baseType="variant">
      <vt:variant>
        <vt:i4>1245238</vt:i4>
      </vt:variant>
      <vt:variant>
        <vt:i4>380</vt:i4>
      </vt:variant>
      <vt:variant>
        <vt:i4>0</vt:i4>
      </vt:variant>
      <vt:variant>
        <vt:i4>5</vt:i4>
      </vt:variant>
      <vt:variant>
        <vt:lpwstr/>
      </vt:variant>
      <vt:variant>
        <vt:lpwstr>_Toc311533739</vt:lpwstr>
      </vt:variant>
      <vt:variant>
        <vt:i4>1245238</vt:i4>
      </vt:variant>
      <vt:variant>
        <vt:i4>374</vt:i4>
      </vt:variant>
      <vt:variant>
        <vt:i4>0</vt:i4>
      </vt:variant>
      <vt:variant>
        <vt:i4>5</vt:i4>
      </vt:variant>
      <vt:variant>
        <vt:lpwstr/>
      </vt:variant>
      <vt:variant>
        <vt:lpwstr>_Toc311533738</vt:lpwstr>
      </vt:variant>
      <vt:variant>
        <vt:i4>1245238</vt:i4>
      </vt:variant>
      <vt:variant>
        <vt:i4>368</vt:i4>
      </vt:variant>
      <vt:variant>
        <vt:i4>0</vt:i4>
      </vt:variant>
      <vt:variant>
        <vt:i4>5</vt:i4>
      </vt:variant>
      <vt:variant>
        <vt:lpwstr/>
      </vt:variant>
      <vt:variant>
        <vt:lpwstr>_Toc311533737</vt:lpwstr>
      </vt:variant>
      <vt:variant>
        <vt:i4>1245238</vt:i4>
      </vt:variant>
      <vt:variant>
        <vt:i4>362</vt:i4>
      </vt:variant>
      <vt:variant>
        <vt:i4>0</vt:i4>
      </vt:variant>
      <vt:variant>
        <vt:i4>5</vt:i4>
      </vt:variant>
      <vt:variant>
        <vt:lpwstr/>
      </vt:variant>
      <vt:variant>
        <vt:lpwstr>_Toc311533736</vt:lpwstr>
      </vt:variant>
      <vt:variant>
        <vt:i4>1245238</vt:i4>
      </vt:variant>
      <vt:variant>
        <vt:i4>356</vt:i4>
      </vt:variant>
      <vt:variant>
        <vt:i4>0</vt:i4>
      </vt:variant>
      <vt:variant>
        <vt:i4>5</vt:i4>
      </vt:variant>
      <vt:variant>
        <vt:lpwstr/>
      </vt:variant>
      <vt:variant>
        <vt:lpwstr>_Toc311533735</vt:lpwstr>
      </vt:variant>
      <vt:variant>
        <vt:i4>1245238</vt:i4>
      </vt:variant>
      <vt:variant>
        <vt:i4>350</vt:i4>
      </vt:variant>
      <vt:variant>
        <vt:i4>0</vt:i4>
      </vt:variant>
      <vt:variant>
        <vt:i4>5</vt:i4>
      </vt:variant>
      <vt:variant>
        <vt:lpwstr/>
      </vt:variant>
      <vt:variant>
        <vt:lpwstr>_Toc311533734</vt:lpwstr>
      </vt:variant>
      <vt:variant>
        <vt:i4>1245238</vt:i4>
      </vt:variant>
      <vt:variant>
        <vt:i4>344</vt:i4>
      </vt:variant>
      <vt:variant>
        <vt:i4>0</vt:i4>
      </vt:variant>
      <vt:variant>
        <vt:i4>5</vt:i4>
      </vt:variant>
      <vt:variant>
        <vt:lpwstr/>
      </vt:variant>
      <vt:variant>
        <vt:lpwstr>_Toc311533733</vt:lpwstr>
      </vt:variant>
      <vt:variant>
        <vt:i4>1245238</vt:i4>
      </vt:variant>
      <vt:variant>
        <vt:i4>338</vt:i4>
      </vt:variant>
      <vt:variant>
        <vt:i4>0</vt:i4>
      </vt:variant>
      <vt:variant>
        <vt:i4>5</vt:i4>
      </vt:variant>
      <vt:variant>
        <vt:lpwstr/>
      </vt:variant>
      <vt:variant>
        <vt:lpwstr>_Toc311533732</vt:lpwstr>
      </vt:variant>
      <vt:variant>
        <vt:i4>1245238</vt:i4>
      </vt:variant>
      <vt:variant>
        <vt:i4>332</vt:i4>
      </vt:variant>
      <vt:variant>
        <vt:i4>0</vt:i4>
      </vt:variant>
      <vt:variant>
        <vt:i4>5</vt:i4>
      </vt:variant>
      <vt:variant>
        <vt:lpwstr/>
      </vt:variant>
      <vt:variant>
        <vt:lpwstr>_Toc311533731</vt:lpwstr>
      </vt:variant>
      <vt:variant>
        <vt:i4>1245238</vt:i4>
      </vt:variant>
      <vt:variant>
        <vt:i4>326</vt:i4>
      </vt:variant>
      <vt:variant>
        <vt:i4>0</vt:i4>
      </vt:variant>
      <vt:variant>
        <vt:i4>5</vt:i4>
      </vt:variant>
      <vt:variant>
        <vt:lpwstr/>
      </vt:variant>
      <vt:variant>
        <vt:lpwstr>_Toc311533730</vt:lpwstr>
      </vt:variant>
      <vt:variant>
        <vt:i4>1179702</vt:i4>
      </vt:variant>
      <vt:variant>
        <vt:i4>320</vt:i4>
      </vt:variant>
      <vt:variant>
        <vt:i4>0</vt:i4>
      </vt:variant>
      <vt:variant>
        <vt:i4>5</vt:i4>
      </vt:variant>
      <vt:variant>
        <vt:lpwstr/>
      </vt:variant>
      <vt:variant>
        <vt:lpwstr>_Toc311533729</vt:lpwstr>
      </vt:variant>
      <vt:variant>
        <vt:i4>1179702</vt:i4>
      </vt:variant>
      <vt:variant>
        <vt:i4>314</vt:i4>
      </vt:variant>
      <vt:variant>
        <vt:i4>0</vt:i4>
      </vt:variant>
      <vt:variant>
        <vt:i4>5</vt:i4>
      </vt:variant>
      <vt:variant>
        <vt:lpwstr/>
      </vt:variant>
      <vt:variant>
        <vt:lpwstr>_Toc311533728</vt:lpwstr>
      </vt:variant>
      <vt:variant>
        <vt:i4>1179702</vt:i4>
      </vt:variant>
      <vt:variant>
        <vt:i4>308</vt:i4>
      </vt:variant>
      <vt:variant>
        <vt:i4>0</vt:i4>
      </vt:variant>
      <vt:variant>
        <vt:i4>5</vt:i4>
      </vt:variant>
      <vt:variant>
        <vt:lpwstr/>
      </vt:variant>
      <vt:variant>
        <vt:lpwstr>_Toc311533727</vt:lpwstr>
      </vt:variant>
      <vt:variant>
        <vt:i4>1179702</vt:i4>
      </vt:variant>
      <vt:variant>
        <vt:i4>302</vt:i4>
      </vt:variant>
      <vt:variant>
        <vt:i4>0</vt:i4>
      </vt:variant>
      <vt:variant>
        <vt:i4>5</vt:i4>
      </vt:variant>
      <vt:variant>
        <vt:lpwstr/>
      </vt:variant>
      <vt:variant>
        <vt:lpwstr>_Toc311533726</vt:lpwstr>
      </vt:variant>
      <vt:variant>
        <vt:i4>1179702</vt:i4>
      </vt:variant>
      <vt:variant>
        <vt:i4>296</vt:i4>
      </vt:variant>
      <vt:variant>
        <vt:i4>0</vt:i4>
      </vt:variant>
      <vt:variant>
        <vt:i4>5</vt:i4>
      </vt:variant>
      <vt:variant>
        <vt:lpwstr/>
      </vt:variant>
      <vt:variant>
        <vt:lpwstr>_Toc311533725</vt:lpwstr>
      </vt:variant>
      <vt:variant>
        <vt:i4>1179702</vt:i4>
      </vt:variant>
      <vt:variant>
        <vt:i4>290</vt:i4>
      </vt:variant>
      <vt:variant>
        <vt:i4>0</vt:i4>
      </vt:variant>
      <vt:variant>
        <vt:i4>5</vt:i4>
      </vt:variant>
      <vt:variant>
        <vt:lpwstr/>
      </vt:variant>
      <vt:variant>
        <vt:lpwstr>_Toc311533724</vt:lpwstr>
      </vt:variant>
      <vt:variant>
        <vt:i4>1179702</vt:i4>
      </vt:variant>
      <vt:variant>
        <vt:i4>284</vt:i4>
      </vt:variant>
      <vt:variant>
        <vt:i4>0</vt:i4>
      </vt:variant>
      <vt:variant>
        <vt:i4>5</vt:i4>
      </vt:variant>
      <vt:variant>
        <vt:lpwstr/>
      </vt:variant>
      <vt:variant>
        <vt:lpwstr>_Toc311533723</vt:lpwstr>
      </vt:variant>
      <vt:variant>
        <vt:i4>1179702</vt:i4>
      </vt:variant>
      <vt:variant>
        <vt:i4>278</vt:i4>
      </vt:variant>
      <vt:variant>
        <vt:i4>0</vt:i4>
      </vt:variant>
      <vt:variant>
        <vt:i4>5</vt:i4>
      </vt:variant>
      <vt:variant>
        <vt:lpwstr/>
      </vt:variant>
      <vt:variant>
        <vt:lpwstr>_Toc311533722</vt:lpwstr>
      </vt:variant>
      <vt:variant>
        <vt:i4>1179702</vt:i4>
      </vt:variant>
      <vt:variant>
        <vt:i4>272</vt:i4>
      </vt:variant>
      <vt:variant>
        <vt:i4>0</vt:i4>
      </vt:variant>
      <vt:variant>
        <vt:i4>5</vt:i4>
      </vt:variant>
      <vt:variant>
        <vt:lpwstr/>
      </vt:variant>
      <vt:variant>
        <vt:lpwstr>_Toc311533721</vt:lpwstr>
      </vt:variant>
      <vt:variant>
        <vt:i4>1179702</vt:i4>
      </vt:variant>
      <vt:variant>
        <vt:i4>266</vt:i4>
      </vt:variant>
      <vt:variant>
        <vt:i4>0</vt:i4>
      </vt:variant>
      <vt:variant>
        <vt:i4>5</vt:i4>
      </vt:variant>
      <vt:variant>
        <vt:lpwstr/>
      </vt:variant>
      <vt:variant>
        <vt:lpwstr>_Toc311533720</vt:lpwstr>
      </vt:variant>
      <vt:variant>
        <vt:i4>1114166</vt:i4>
      </vt:variant>
      <vt:variant>
        <vt:i4>260</vt:i4>
      </vt:variant>
      <vt:variant>
        <vt:i4>0</vt:i4>
      </vt:variant>
      <vt:variant>
        <vt:i4>5</vt:i4>
      </vt:variant>
      <vt:variant>
        <vt:lpwstr/>
      </vt:variant>
      <vt:variant>
        <vt:lpwstr>_Toc311533719</vt:lpwstr>
      </vt:variant>
      <vt:variant>
        <vt:i4>1114166</vt:i4>
      </vt:variant>
      <vt:variant>
        <vt:i4>254</vt:i4>
      </vt:variant>
      <vt:variant>
        <vt:i4>0</vt:i4>
      </vt:variant>
      <vt:variant>
        <vt:i4>5</vt:i4>
      </vt:variant>
      <vt:variant>
        <vt:lpwstr/>
      </vt:variant>
      <vt:variant>
        <vt:lpwstr>_Toc311533718</vt:lpwstr>
      </vt:variant>
      <vt:variant>
        <vt:i4>1114166</vt:i4>
      </vt:variant>
      <vt:variant>
        <vt:i4>248</vt:i4>
      </vt:variant>
      <vt:variant>
        <vt:i4>0</vt:i4>
      </vt:variant>
      <vt:variant>
        <vt:i4>5</vt:i4>
      </vt:variant>
      <vt:variant>
        <vt:lpwstr/>
      </vt:variant>
      <vt:variant>
        <vt:lpwstr>_Toc311533717</vt:lpwstr>
      </vt:variant>
      <vt:variant>
        <vt:i4>1114166</vt:i4>
      </vt:variant>
      <vt:variant>
        <vt:i4>242</vt:i4>
      </vt:variant>
      <vt:variant>
        <vt:i4>0</vt:i4>
      </vt:variant>
      <vt:variant>
        <vt:i4>5</vt:i4>
      </vt:variant>
      <vt:variant>
        <vt:lpwstr/>
      </vt:variant>
      <vt:variant>
        <vt:lpwstr>_Toc311533716</vt:lpwstr>
      </vt:variant>
      <vt:variant>
        <vt:i4>1114166</vt:i4>
      </vt:variant>
      <vt:variant>
        <vt:i4>236</vt:i4>
      </vt:variant>
      <vt:variant>
        <vt:i4>0</vt:i4>
      </vt:variant>
      <vt:variant>
        <vt:i4>5</vt:i4>
      </vt:variant>
      <vt:variant>
        <vt:lpwstr/>
      </vt:variant>
      <vt:variant>
        <vt:lpwstr>_Toc311533715</vt:lpwstr>
      </vt:variant>
      <vt:variant>
        <vt:i4>1114166</vt:i4>
      </vt:variant>
      <vt:variant>
        <vt:i4>230</vt:i4>
      </vt:variant>
      <vt:variant>
        <vt:i4>0</vt:i4>
      </vt:variant>
      <vt:variant>
        <vt:i4>5</vt:i4>
      </vt:variant>
      <vt:variant>
        <vt:lpwstr/>
      </vt:variant>
      <vt:variant>
        <vt:lpwstr>_Toc311533714</vt:lpwstr>
      </vt:variant>
      <vt:variant>
        <vt:i4>1114166</vt:i4>
      </vt:variant>
      <vt:variant>
        <vt:i4>224</vt:i4>
      </vt:variant>
      <vt:variant>
        <vt:i4>0</vt:i4>
      </vt:variant>
      <vt:variant>
        <vt:i4>5</vt:i4>
      </vt:variant>
      <vt:variant>
        <vt:lpwstr/>
      </vt:variant>
      <vt:variant>
        <vt:lpwstr>_Toc311533713</vt:lpwstr>
      </vt:variant>
      <vt:variant>
        <vt:i4>1114166</vt:i4>
      </vt:variant>
      <vt:variant>
        <vt:i4>218</vt:i4>
      </vt:variant>
      <vt:variant>
        <vt:i4>0</vt:i4>
      </vt:variant>
      <vt:variant>
        <vt:i4>5</vt:i4>
      </vt:variant>
      <vt:variant>
        <vt:lpwstr/>
      </vt:variant>
      <vt:variant>
        <vt:lpwstr>_Toc311533712</vt:lpwstr>
      </vt:variant>
      <vt:variant>
        <vt:i4>1114166</vt:i4>
      </vt:variant>
      <vt:variant>
        <vt:i4>212</vt:i4>
      </vt:variant>
      <vt:variant>
        <vt:i4>0</vt:i4>
      </vt:variant>
      <vt:variant>
        <vt:i4>5</vt:i4>
      </vt:variant>
      <vt:variant>
        <vt:lpwstr/>
      </vt:variant>
      <vt:variant>
        <vt:lpwstr>_Toc311533711</vt:lpwstr>
      </vt:variant>
      <vt:variant>
        <vt:i4>1114166</vt:i4>
      </vt:variant>
      <vt:variant>
        <vt:i4>206</vt:i4>
      </vt:variant>
      <vt:variant>
        <vt:i4>0</vt:i4>
      </vt:variant>
      <vt:variant>
        <vt:i4>5</vt:i4>
      </vt:variant>
      <vt:variant>
        <vt:lpwstr/>
      </vt:variant>
      <vt:variant>
        <vt:lpwstr>_Toc311533710</vt:lpwstr>
      </vt:variant>
      <vt:variant>
        <vt:i4>1048630</vt:i4>
      </vt:variant>
      <vt:variant>
        <vt:i4>200</vt:i4>
      </vt:variant>
      <vt:variant>
        <vt:i4>0</vt:i4>
      </vt:variant>
      <vt:variant>
        <vt:i4>5</vt:i4>
      </vt:variant>
      <vt:variant>
        <vt:lpwstr/>
      </vt:variant>
      <vt:variant>
        <vt:lpwstr>_Toc311533709</vt:lpwstr>
      </vt:variant>
      <vt:variant>
        <vt:i4>1048630</vt:i4>
      </vt:variant>
      <vt:variant>
        <vt:i4>194</vt:i4>
      </vt:variant>
      <vt:variant>
        <vt:i4>0</vt:i4>
      </vt:variant>
      <vt:variant>
        <vt:i4>5</vt:i4>
      </vt:variant>
      <vt:variant>
        <vt:lpwstr/>
      </vt:variant>
      <vt:variant>
        <vt:lpwstr>_Toc311533708</vt:lpwstr>
      </vt:variant>
      <vt:variant>
        <vt:i4>1048630</vt:i4>
      </vt:variant>
      <vt:variant>
        <vt:i4>188</vt:i4>
      </vt:variant>
      <vt:variant>
        <vt:i4>0</vt:i4>
      </vt:variant>
      <vt:variant>
        <vt:i4>5</vt:i4>
      </vt:variant>
      <vt:variant>
        <vt:lpwstr/>
      </vt:variant>
      <vt:variant>
        <vt:lpwstr>_Toc311533707</vt:lpwstr>
      </vt:variant>
      <vt:variant>
        <vt:i4>1048630</vt:i4>
      </vt:variant>
      <vt:variant>
        <vt:i4>182</vt:i4>
      </vt:variant>
      <vt:variant>
        <vt:i4>0</vt:i4>
      </vt:variant>
      <vt:variant>
        <vt:i4>5</vt:i4>
      </vt:variant>
      <vt:variant>
        <vt:lpwstr/>
      </vt:variant>
      <vt:variant>
        <vt:lpwstr>_Toc311533706</vt:lpwstr>
      </vt:variant>
      <vt:variant>
        <vt:i4>1048630</vt:i4>
      </vt:variant>
      <vt:variant>
        <vt:i4>176</vt:i4>
      </vt:variant>
      <vt:variant>
        <vt:i4>0</vt:i4>
      </vt:variant>
      <vt:variant>
        <vt:i4>5</vt:i4>
      </vt:variant>
      <vt:variant>
        <vt:lpwstr/>
      </vt:variant>
      <vt:variant>
        <vt:lpwstr>_Toc311533705</vt:lpwstr>
      </vt:variant>
      <vt:variant>
        <vt:i4>1048630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_Toc311533704</vt:lpwstr>
      </vt:variant>
      <vt:variant>
        <vt:i4>1048630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_Toc311533703</vt:lpwstr>
      </vt:variant>
      <vt:variant>
        <vt:i4>1048630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_Toc311533702</vt:lpwstr>
      </vt:variant>
      <vt:variant>
        <vt:i4>1048630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_Toc311533701</vt:lpwstr>
      </vt:variant>
      <vt:variant>
        <vt:i4>1048630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_Toc311533700</vt:lpwstr>
      </vt:variant>
      <vt:variant>
        <vt:i4>1638455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_Toc311533699</vt:lpwstr>
      </vt:variant>
      <vt:variant>
        <vt:i4>1638455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_Toc311533698</vt:lpwstr>
      </vt:variant>
      <vt:variant>
        <vt:i4>1638455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_Toc311533697</vt:lpwstr>
      </vt:variant>
      <vt:variant>
        <vt:i4>1638455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_Toc311533696</vt:lpwstr>
      </vt:variant>
      <vt:variant>
        <vt:i4>1638455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_Toc311533695</vt:lpwstr>
      </vt:variant>
      <vt:variant>
        <vt:i4>1638455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_Toc311533694</vt:lpwstr>
      </vt:variant>
      <vt:variant>
        <vt:i4>1638455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_Toc311533693</vt:lpwstr>
      </vt:variant>
      <vt:variant>
        <vt:i4>1638455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_Toc311533692</vt:lpwstr>
      </vt:variant>
      <vt:variant>
        <vt:i4>1638455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_Toc311533691</vt:lpwstr>
      </vt:variant>
      <vt:variant>
        <vt:i4>1638455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_Toc311533690</vt:lpwstr>
      </vt:variant>
      <vt:variant>
        <vt:i4>1572919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_Toc311533689</vt:lpwstr>
      </vt:variant>
      <vt:variant>
        <vt:i4>1572919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_Toc311533688</vt:lpwstr>
      </vt:variant>
      <vt:variant>
        <vt:i4>1572919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_Toc311533687</vt:lpwstr>
      </vt:variant>
      <vt:variant>
        <vt:i4>1572919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_Toc311533686</vt:lpwstr>
      </vt:variant>
      <vt:variant>
        <vt:i4>1572919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_Toc311533685</vt:lpwstr>
      </vt:variant>
      <vt:variant>
        <vt:i4>1572919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_Toc311533684</vt:lpwstr>
      </vt:variant>
      <vt:variant>
        <vt:i4>1572919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_Toc311533683</vt:lpwstr>
      </vt:variant>
      <vt:variant>
        <vt:i4>1572919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_Toc311533682</vt:lpwstr>
      </vt:variant>
      <vt:variant>
        <vt:i4>1572919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_Toc311533681</vt:lpwstr>
      </vt:variant>
      <vt:variant>
        <vt:i4>1572919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_Toc311533680</vt:lpwstr>
      </vt:variant>
      <vt:variant>
        <vt:i4>1507383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_Toc311533679</vt:lpwstr>
      </vt:variant>
      <vt:variant>
        <vt:i4>1507383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_Toc311533678</vt:lpwstr>
      </vt:variant>
      <vt:variant>
        <vt:i4>1507383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_Toc311533677</vt:lpwstr>
      </vt:variant>
      <vt:variant>
        <vt:i4>1507383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_Toc311533676</vt:lpwstr>
      </vt:variant>
    </vt:vector>
  </HLinks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IkidsTV Quiz</dc:title>
  <dc:creator>Peter Acs</dc:creator>
  <cp:keywords/>
  <cp:lastModifiedBy>Zhang, Wei (BSO-SH)</cp:lastModifiedBy>
  <cp:revision>71</cp:revision>
  <cp:lastPrinted>2009-12-07T13:15:00Z</cp:lastPrinted>
  <dcterms:created xsi:type="dcterms:W3CDTF">2012-02-09T10:52:00Z</dcterms:created>
  <dcterms:modified xsi:type="dcterms:W3CDTF">2014-02-13T03:05:00Z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Date">
    <vt:lpwstr>2007-10-18</vt:lpwstr>
  </property>
  <property fmtid="{D5CDD505-2E9C-101B-9397-08002B2CF9AE}" pid="3" name="Version">
    <vt:lpwstr>1.0</vt:lpwstr>
  </property>
  <property fmtid="{D5CDD505-2E9C-101B-9397-08002B2CF9AE}" pid="4" name="ContentType">
    <vt:lpwstr>Document</vt:lpwstr>
  </property>
  <property fmtid="{D5CDD505-2E9C-101B-9397-08002B2CF9AE}" pid="5" name="ContentTypeId">
    <vt:lpwstr>0x01010045F1E6AD70FDDC4685C847553B4F3B90</vt:lpwstr>
  </property>
</Properties>
</file>